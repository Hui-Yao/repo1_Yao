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39662218"/>
    <w:bookmarkEnd w:id="0"/>
    <w:p w14:paraId="678FB504" w14:textId="4E769D1E" w:rsidR="006B2215" w:rsidRPr="0007289A" w:rsidRDefault="00CF459B" w:rsidP="00411D25">
      <w:pPr>
        <w:rPr>
          <w:color w:val="000000"/>
          <w:sz w:val="72"/>
          <w:szCs w:val="72"/>
        </w:rPr>
      </w:pPr>
      <w:r w:rsidRPr="0007289A">
        <w:rPr>
          <w:noProof/>
          <w:color w:val="000000"/>
        </w:rPr>
        <mc:AlternateContent>
          <mc:Choice Requires="wpg">
            <w:drawing>
              <wp:anchor distT="0" distB="0" distL="114300" distR="114300" simplePos="0" relativeHeight="251557376" behindDoc="1" locked="0" layoutInCell="1" allowOverlap="1" wp14:anchorId="4EB1C99E" wp14:editId="5D720705">
                <wp:simplePos x="0" y="0"/>
                <wp:positionH relativeFrom="column">
                  <wp:posOffset>772160</wp:posOffset>
                </wp:positionH>
                <wp:positionV relativeFrom="paragraph">
                  <wp:posOffset>520700</wp:posOffset>
                </wp:positionV>
                <wp:extent cx="4038600" cy="1056005"/>
                <wp:effectExtent l="4445" t="1905" r="0" b="0"/>
                <wp:wrapNone/>
                <wp:docPr id="24"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8600" cy="1056005"/>
                          <a:chOff x="1958" y="2226"/>
                          <a:chExt cx="6360" cy="1663"/>
                        </a:xfrm>
                      </wpg:grpSpPr>
                      <pic:pic xmlns:pic="http://schemas.openxmlformats.org/drawingml/2006/picture">
                        <pic:nvPicPr>
                          <pic:cNvPr id="25" name="Picture 12"/>
                          <pic:cNvPicPr>
                            <a:picLocks noChangeAspect="1" noChangeArrowheads="1"/>
                          </pic:cNvPicPr>
                        </pic:nvPicPr>
                        <pic:blipFill>
                          <a:blip r:embed="rId8">
                            <a:grayscl/>
                            <a:biLevel thresh="50000"/>
                            <a:extLst>
                              <a:ext uri="{28A0092B-C50C-407E-A947-70E740481C1C}">
                                <a14:useLocalDpi xmlns:a14="http://schemas.microsoft.com/office/drawing/2010/main" val="0"/>
                              </a:ext>
                            </a:extLst>
                          </a:blip>
                          <a:srcRect/>
                          <a:stretch>
                            <a:fillRect/>
                          </a:stretch>
                        </pic:blipFill>
                        <pic:spPr bwMode="auto">
                          <a:xfrm>
                            <a:off x="3938" y="2694"/>
                            <a:ext cx="4380" cy="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 name="Picture 1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958" y="2226"/>
                            <a:ext cx="1800" cy="16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3635C28" id="Group 11" o:spid="_x0000_s1026" style="position:absolute;left:0;text-align:left;margin-left:60.8pt;margin-top:41pt;width:318pt;height:83.15pt;z-index:-251759104" coordorigin="1958,2226" coordsize="6360,16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left:3938;top:2694;width:4380;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">
                  <v:imagedata r:id="rId10" o:title="" grayscale="t" bilevel="t"/>
                </v:shape>
                <v:shape id="Picture 13" o:spid="_x0000_s1028" type="#_x0000_t75" style="position:absolute;left:1958;top:2226;width:1800;height:1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">
                  <v:imagedata r:id="rId11" o:title=""/>
                </v:shape>
              </v:group>
            </w:pict>
          </mc:Fallback>
        </mc:AlternateContent>
      </w:r>
    </w:p>
    <w:p w14:paraId="0F204920" w14:textId="77777777" w:rsidR="006B2215" w:rsidRPr="0007289A" w:rsidRDefault="006B2215" w:rsidP="006B2215">
      <w:pPr>
        <w:pStyle w:val="22"/>
        <w:spacing w:beforeLines="50" w:before="156" w:afterLines="50" w:after="156"/>
        <w:rPr>
          <w:color w:val="000000"/>
          <w:sz w:val="72"/>
          <w:szCs w:val="72"/>
        </w:rPr>
      </w:pPr>
    </w:p>
    <w:p w14:paraId="64A20EF7" w14:textId="77777777" w:rsidR="006B2215" w:rsidRPr="0007289A" w:rsidRDefault="006B2215" w:rsidP="006B2215">
      <w:pPr>
        <w:pStyle w:val="22"/>
        <w:spacing w:beforeLines="50" w:before="156" w:afterLines="50" w:after="156"/>
        <w:rPr>
          <w:rFonts w:eastAsia="方正黑体简体"/>
          <w:color w:val="000000"/>
          <w:sz w:val="32"/>
        </w:rPr>
      </w:pPr>
    </w:p>
    <w:p w14:paraId="3824F85E" w14:textId="77777777" w:rsidR="006B2215" w:rsidRPr="0007289A" w:rsidRDefault="006B2215" w:rsidP="006B2215">
      <w:pPr>
        <w:pStyle w:val="22"/>
        <w:spacing w:beforeLines="50" w:before="156" w:afterLines="50" w:after="156"/>
        <w:rPr>
          <w:rFonts w:eastAsia="方正黑体简体"/>
          <w:color w:val="000000"/>
          <w:sz w:val="32"/>
        </w:rPr>
      </w:pPr>
    </w:p>
    <w:p w14:paraId="7D58F16E" w14:textId="77777777" w:rsidR="006B2215" w:rsidRPr="0007289A" w:rsidRDefault="006B2215" w:rsidP="006B2215">
      <w:pPr>
        <w:pStyle w:val="2"/>
        <w:spacing w:before="0" w:afterLines="50" w:after="156" w:line="360" w:lineRule="auto"/>
        <w:jc w:val="center"/>
        <w:rPr>
          <w:rFonts w:ascii="Times New Roman" w:hAnsi="Times New Roman"/>
          <w:color w:val="000000"/>
          <w:sz w:val="72"/>
          <w:szCs w:val="72"/>
        </w:rPr>
      </w:pPr>
      <w:bookmarkStart w:id="1" w:name="_Toc515452321"/>
      <w:bookmarkStart w:id="2" w:name="_Toc515453030"/>
      <w:bookmarkStart w:id="3" w:name="_Toc39481841"/>
      <w:bookmarkStart w:id="4" w:name="_Toc39690713"/>
      <w:bookmarkStart w:id="5" w:name="_Toc39747003"/>
      <w:bookmarkStart w:id="6" w:name="_Toc40213425"/>
      <w:bookmarkStart w:id="7" w:name="_Toc40218016"/>
      <w:bookmarkStart w:id="8" w:name="_Toc40602164"/>
      <w:bookmarkStart w:id="9" w:name="_Toc40684932"/>
      <w:r w:rsidRPr="0007289A">
        <w:rPr>
          <w:rFonts w:ascii="Times New Roman" w:hAnsi="Times New Roman"/>
          <w:color w:val="000000"/>
          <w:sz w:val="72"/>
          <w:szCs w:val="72"/>
        </w:rPr>
        <w:t>毕业设计（论文）</w:t>
      </w:r>
      <w:bookmarkEnd w:id="1"/>
      <w:bookmarkEnd w:id="2"/>
      <w:bookmarkEnd w:id="3"/>
      <w:bookmarkEnd w:id="4"/>
      <w:bookmarkEnd w:id="5"/>
      <w:bookmarkEnd w:id="6"/>
      <w:bookmarkEnd w:id="7"/>
      <w:bookmarkEnd w:id="8"/>
      <w:bookmarkEnd w:id="9"/>
    </w:p>
    <w:p w14:paraId="58330D82" w14:textId="77777777" w:rsidR="006B2215" w:rsidRPr="0007289A" w:rsidRDefault="006B2215" w:rsidP="006B2215">
      <w:pPr>
        <w:pStyle w:val="22"/>
        <w:spacing w:beforeLines="50" w:before="156" w:afterLines="50" w:after="156"/>
        <w:rPr>
          <w:rFonts w:eastAsia="方正黑体简体"/>
          <w:color w:val="000000"/>
          <w:sz w:val="32"/>
        </w:rPr>
      </w:pPr>
    </w:p>
    <w:p w14:paraId="399A1A81" w14:textId="77777777" w:rsidR="006B2215" w:rsidRPr="0007289A" w:rsidRDefault="006B2215" w:rsidP="006B2215">
      <w:pPr>
        <w:pStyle w:val="22"/>
        <w:spacing w:beforeLines="50" w:before="156" w:afterLines="50" w:after="156"/>
        <w:rPr>
          <w:rFonts w:eastAsia="方正黑体简体"/>
          <w:color w:val="000000"/>
          <w:sz w:val="32"/>
        </w:rPr>
      </w:pPr>
    </w:p>
    <w:p w14:paraId="67F79E61" w14:textId="287C8726" w:rsidR="006B2215" w:rsidRPr="0007289A" w:rsidRDefault="00CF459B" w:rsidP="00957761">
      <w:pPr>
        <w:spacing w:before="150" w:after="150" w:line="460" w:lineRule="exact"/>
        <w:ind w:left="420" w:firstLine="60"/>
        <w:rPr>
          <w:rFonts w:eastAsia="黑体"/>
          <w:bCs/>
          <w:color w:val="000000"/>
          <w:sz w:val="32"/>
          <w:szCs w:val="32"/>
        </w:rPr>
      </w:pPr>
      <w:r w:rsidRPr="0007289A">
        <w:rPr>
          <w:rFonts w:eastAsia="黑体"/>
          <w:bCs/>
          <w:noProof/>
          <w:color w:val="000000"/>
          <w:sz w:val="32"/>
        </w:rPr>
        <mc:AlternateContent>
          <mc:Choice Requires="wps">
            <w:drawing>
              <wp:anchor distT="0" distB="0" distL="114300" distR="114300" simplePos="0" relativeHeight="251563520" behindDoc="0" locked="0" layoutInCell="1" allowOverlap="1" wp14:anchorId="15909C20" wp14:editId="7A843583">
                <wp:simplePos x="0" y="0"/>
                <wp:positionH relativeFrom="column">
                  <wp:posOffset>1313180</wp:posOffset>
                </wp:positionH>
                <wp:positionV relativeFrom="paragraph">
                  <wp:posOffset>356870</wp:posOffset>
                </wp:positionV>
                <wp:extent cx="3677920" cy="0"/>
                <wp:effectExtent l="12065" t="13335" r="5715" b="5715"/>
                <wp:wrapNone/>
                <wp:docPr id="23"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779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F4BE0B" id="Line 19" o:spid="_x0000_s1026" style="position:absolute;left:0;text-align:lef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3.4pt,28.1pt" to="393pt,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"/>
            </w:pict>
          </mc:Fallback>
        </mc:AlternateContent>
      </w:r>
      <w:r w:rsidR="006B2215" w:rsidRPr="0007289A">
        <w:rPr>
          <w:rFonts w:eastAsia="黑体"/>
          <w:bCs/>
          <w:noProof/>
          <w:color w:val="000000"/>
          <w:sz w:val="32"/>
        </w:rPr>
        <w:t>题</w:t>
      </w:r>
      <w:r w:rsidR="006B2215" w:rsidRPr="0007289A">
        <w:rPr>
          <w:rFonts w:eastAsia="黑体"/>
          <w:bCs/>
          <w:noProof/>
          <w:color w:val="000000"/>
          <w:sz w:val="32"/>
        </w:rPr>
        <w:t xml:space="preserve">    </w:t>
      </w:r>
      <w:r w:rsidR="006B2215" w:rsidRPr="0007289A">
        <w:rPr>
          <w:rFonts w:eastAsia="黑体"/>
          <w:bCs/>
          <w:noProof/>
          <w:color w:val="000000"/>
          <w:sz w:val="32"/>
        </w:rPr>
        <w:t>目：</w:t>
      </w:r>
      <w:r w:rsidR="00B60608">
        <w:rPr>
          <w:rFonts w:eastAsia="黑体"/>
          <w:bCs/>
          <w:color w:val="000000"/>
          <w:spacing w:val="-20"/>
          <w:sz w:val="32"/>
          <w:szCs w:val="32"/>
        </w:rPr>
        <w:t xml:space="preserve">  </w:t>
      </w:r>
      <w:r w:rsidR="00957761">
        <w:rPr>
          <w:rFonts w:eastAsia="黑体"/>
          <w:bCs/>
          <w:color w:val="000000"/>
          <w:spacing w:val="-20"/>
          <w:sz w:val="32"/>
          <w:szCs w:val="32"/>
        </w:rPr>
        <w:t xml:space="preserve">      </w:t>
      </w:r>
      <w:r w:rsidR="00B60608">
        <w:rPr>
          <w:rFonts w:eastAsia="黑体" w:hint="eastAsia"/>
          <w:bCs/>
          <w:color w:val="000000"/>
          <w:spacing w:val="-20"/>
          <w:sz w:val="32"/>
          <w:szCs w:val="32"/>
        </w:rPr>
        <w:t>基于立体视觉的三维信息获取</w:t>
      </w:r>
      <w:r w:rsidR="00957761">
        <w:rPr>
          <w:rFonts w:eastAsia="黑体" w:hint="eastAsia"/>
          <w:bCs/>
          <w:color w:val="000000"/>
          <w:spacing w:val="-20"/>
          <w:sz w:val="32"/>
          <w:szCs w:val="32"/>
        </w:rPr>
        <w:t xml:space="preserve"> </w:t>
      </w:r>
    </w:p>
    <w:p w14:paraId="2183CF13" w14:textId="77777777" w:rsidR="006B2215" w:rsidRPr="0007289A" w:rsidRDefault="006B2215" w:rsidP="006B2215">
      <w:pPr>
        <w:pStyle w:val="22"/>
        <w:spacing w:beforeLines="50" w:before="156" w:afterLines="50" w:after="156"/>
        <w:rPr>
          <w:rFonts w:eastAsia="方正黑体简体"/>
          <w:color w:val="000000"/>
          <w:sz w:val="32"/>
        </w:rPr>
      </w:pPr>
    </w:p>
    <w:p w14:paraId="58ABCB97" w14:textId="77777777" w:rsidR="006B2215" w:rsidRPr="0007289A" w:rsidRDefault="006B2215" w:rsidP="006B2215">
      <w:pPr>
        <w:pStyle w:val="22"/>
        <w:spacing w:beforeLines="50" w:before="156" w:afterLines="50" w:after="156"/>
        <w:rPr>
          <w:rFonts w:eastAsia="方正黑体简体"/>
          <w:color w:val="000000"/>
          <w:sz w:val="32"/>
        </w:rPr>
      </w:pPr>
    </w:p>
    <w:p w14:paraId="51AE48D4" w14:textId="28B1FC68" w:rsidR="006B2215" w:rsidRPr="0007289A" w:rsidRDefault="00CF459B" w:rsidP="006B2215">
      <w:pPr>
        <w:ind w:firstLineChars="150" w:firstLine="480"/>
        <w:rPr>
          <w:rFonts w:eastAsia="楷体"/>
          <w:b/>
          <w:bCs/>
          <w:color w:val="000000"/>
          <w:sz w:val="30"/>
          <w:szCs w:val="30"/>
        </w:rPr>
      </w:pPr>
      <w:r w:rsidRPr="0007289A">
        <w:rPr>
          <w:rFonts w:eastAsia="黑体"/>
          <w:bCs/>
          <w:noProof/>
          <w:color w:val="000000"/>
          <w:sz w:val="32"/>
        </w:rPr>
        <mc:AlternateContent>
          <mc:Choice Requires="wps">
            <w:drawing>
              <wp:anchor distT="0" distB="0" distL="114300" distR="114300" simplePos="0" relativeHeight="251558400" behindDoc="0" locked="0" layoutInCell="1" allowOverlap="1" wp14:anchorId="67C2366A" wp14:editId="3D05D59B">
                <wp:simplePos x="0" y="0"/>
                <wp:positionH relativeFrom="column">
                  <wp:posOffset>1447800</wp:posOffset>
                </wp:positionH>
                <wp:positionV relativeFrom="paragraph">
                  <wp:posOffset>332740</wp:posOffset>
                </wp:positionV>
                <wp:extent cx="3543300" cy="0"/>
                <wp:effectExtent l="13335" t="8890" r="5715" b="10160"/>
                <wp:wrapNone/>
                <wp:docPr id="22"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3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2E6E7E" id="Line 14" o:spid="_x0000_s1026" style="position:absolute;left:0;text-align:left;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4pt,26.2pt" to="393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"/>
            </w:pict>
          </mc:Fallback>
        </mc:AlternateContent>
      </w:r>
      <w:r w:rsidR="006B2215" w:rsidRPr="0007289A">
        <w:rPr>
          <w:rFonts w:eastAsia="黑体"/>
          <w:bCs/>
          <w:noProof/>
          <w:color w:val="000000"/>
          <w:sz w:val="32"/>
        </w:rPr>
        <w:t>学</w:t>
      </w:r>
      <w:r w:rsidR="006B2215" w:rsidRPr="0007289A">
        <w:rPr>
          <w:rFonts w:eastAsia="黑体"/>
          <w:bCs/>
          <w:noProof/>
          <w:color w:val="000000"/>
          <w:sz w:val="32"/>
        </w:rPr>
        <w:t xml:space="preserve">    </w:t>
      </w:r>
      <w:r w:rsidR="006B2215" w:rsidRPr="0007289A">
        <w:rPr>
          <w:rFonts w:eastAsia="黑体"/>
          <w:bCs/>
          <w:noProof/>
          <w:color w:val="000000"/>
          <w:sz w:val="32"/>
        </w:rPr>
        <w:t>院：</w:t>
      </w:r>
      <w:r w:rsidR="006B2215" w:rsidRPr="0007289A">
        <w:rPr>
          <w:b/>
          <w:bCs/>
          <w:noProof/>
          <w:color w:val="000000"/>
          <w:sz w:val="30"/>
        </w:rPr>
        <w:t xml:space="preserve">                </w:t>
      </w:r>
      <w:r w:rsidR="006B2215" w:rsidRPr="0007289A">
        <w:rPr>
          <w:bCs/>
          <w:color w:val="000000"/>
          <w:sz w:val="30"/>
          <w:szCs w:val="30"/>
        </w:rPr>
        <w:t>软件学院</w:t>
      </w:r>
    </w:p>
    <w:p w14:paraId="262CD937" w14:textId="2F35F52E" w:rsidR="006B2215" w:rsidRPr="0007289A" w:rsidRDefault="00CF459B" w:rsidP="006B2215">
      <w:pPr>
        <w:ind w:firstLineChars="150" w:firstLine="480"/>
        <w:rPr>
          <w:bCs/>
          <w:color w:val="000000"/>
          <w:sz w:val="30"/>
          <w:szCs w:val="30"/>
        </w:rPr>
      </w:pPr>
      <w:r w:rsidRPr="0007289A">
        <w:rPr>
          <w:rFonts w:eastAsia="黑体"/>
          <w:bCs/>
          <w:noProof/>
          <w:color w:val="000000"/>
          <w:sz w:val="32"/>
        </w:rPr>
        <mc:AlternateContent>
          <mc:Choice Requires="wps">
            <w:drawing>
              <wp:anchor distT="0" distB="0" distL="114300" distR="114300" simplePos="0" relativeHeight="251559424" behindDoc="0" locked="0" layoutInCell="1" allowOverlap="1" wp14:anchorId="20AE6297" wp14:editId="23E06E42">
                <wp:simplePos x="0" y="0"/>
                <wp:positionH relativeFrom="column">
                  <wp:posOffset>1460500</wp:posOffset>
                </wp:positionH>
                <wp:positionV relativeFrom="paragraph">
                  <wp:posOffset>330200</wp:posOffset>
                </wp:positionV>
                <wp:extent cx="3543300" cy="0"/>
                <wp:effectExtent l="6985" t="12065" r="12065" b="6985"/>
                <wp:wrapNone/>
                <wp:docPr id="21"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3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DADF2C" id="Line 15" o:spid="_x0000_s1026" style="position:absolute;left:0;text-align:left;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5pt,26pt" to="394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"/>
            </w:pict>
          </mc:Fallback>
        </mc:AlternateContent>
      </w:r>
      <w:r w:rsidR="006B2215" w:rsidRPr="0007289A">
        <w:rPr>
          <w:rFonts w:eastAsia="黑体"/>
          <w:bCs/>
          <w:noProof/>
          <w:color w:val="000000"/>
          <w:sz w:val="32"/>
        </w:rPr>
        <w:t>专业名称：</w:t>
      </w:r>
      <w:r w:rsidR="006B2215" w:rsidRPr="0007289A">
        <w:rPr>
          <w:b/>
          <w:bCs/>
          <w:noProof/>
          <w:color w:val="000000"/>
          <w:sz w:val="30"/>
        </w:rPr>
        <w:t xml:space="preserve">　　　　　</w:t>
      </w:r>
      <w:r w:rsidR="006B2215" w:rsidRPr="0007289A">
        <w:rPr>
          <w:b/>
          <w:bCs/>
          <w:noProof/>
          <w:color w:val="000000"/>
          <w:sz w:val="30"/>
        </w:rPr>
        <w:t xml:space="preserve">      </w:t>
      </w:r>
      <w:r w:rsidR="006B2215" w:rsidRPr="0007289A">
        <w:rPr>
          <w:bCs/>
          <w:color w:val="000000"/>
          <w:sz w:val="30"/>
          <w:szCs w:val="30"/>
        </w:rPr>
        <w:t>软件工程</w:t>
      </w:r>
    </w:p>
    <w:p w14:paraId="2195D18C" w14:textId="40F45727" w:rsidR="006B2215" w:rsidRPr="0007289A" w:rsidRDefault="00CF459B" w:rsidP="006B2215">
      <w:pPr>
        <w:ind w:firstLineChars="150" w:firstLine="480"/>
        <w:rPr>
          <w:b/>
          <w:bCs/>
          <w:color w:val="000000"/>
          <w:sz w:val="30"/>
          <w:szCs w:val="30"/>
        </w:rPr>
      </w:pPr>
      <w:r w:rsidRPr="0007289A">
        <w:rPr>
          <w:rFonts w:eastAsia="黑体"/>
          <w:bCs/>
          <w:noProof/>
          <w:color w:val="000000"/>
          <w:sz w:val="32"/>
        </w:rPr>
        <mc:AlternateContent>
          <mc:Choice Requires="wps">
            <w:drawing>
              <wp:anchor distT="0" distB="0" distL="114300" distR="114300" simplePos="0" relativeHeight="251560448" behindDoc="0" locked="0" layoutInCell="1" allowOverlap="1" wp14:anchorId="5D090BC7" wp14:editId="73F2905F">
                <wp:simplePos x="0" y="0"/>
                <wp:positionH relativeFrom="column">
                  <wp:posOffset>1466850</wp:posOffset>
                </wp:positionH>
                <wp:positionV relativeFrom="paragraph">
                  <wp:posOffset>334010</wp:posOffset>
                </wp:positionV>
                <wp:extent cx="3543300" cy="0"/>
                <wp:effectExtent l="13335" t="12065" r="5715" b="6985"/>
                <wp:wrapNone/>
                <wp:docPr id="20"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3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8A219C" id="Line 16" o:spid="_x0000_s1026" style="position:absolute;left:0;text-align:left;z-index:2515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5.5pt,26.3pt" to="394.5pt,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"/>
            </w:pict>
          </mc:Fallback>
        </mc:AlternateContent>
      </w:r>
      <w:r w:rsidR="006B2215" w:rsidRPr="0007289A">
        <w:rPr>
          <w:rFonts w:eastAsia="黑体"/>
          <w:bCs/>
          <w:noProof/>
          <w:color w:val="000000"/>
          <w:sz w:val="32"/>
        </w:rPr>
        <w:t>班级学号：</w:t>
      </w:r>
      <w:r w:rsidR="006B2215" w:rsidRPr="0007289A">
        <w:rPr>
          <w:b/>
          <w:bCs/>
          <w:noProof/>
          <w:color w:val="000000"/>
          <w:sz w:val="30"/>
        </w:rPr>
        <w:t xml:space="preserve">                 </w:t>
      </w:r>
      <w:r w:rsidR="00957761">
        <w:rPr>
          <w:rFonts w:hint="eastAsia"/>
          <w:bCs/>
          <w:color w:val="000000"/>
          <w:sz w:val="30"/>
          <w:szCs w:val="30"/>
        </w:rPr>
        <w:t>16206117</w:t>
      </w:r>
    </w:p>
    <w:p w14:paraId="0B94B50A" w14:textId="30F7F983" w:rsidR="006B2215" w:rsidRPr="0007289A" w:rsidRDefault="00CF459B" w:rsidP="006B2215">
      <w:pPr>
        <w:ind w:firstLineChars="150" w:firstLine="480"/>
        <w:rPr>
          <w:bCs/>
          <w:color w:val="000000"/>
          <w:sz w:val="30"/>
          <w:szCs w:val="30"/>
        </w:rPr>
      </w:pPr>
      <w:r w:rsidRPr="0007289A">
        <w:rPr>
          <w:rFonts w:eastAsia="黑体"/>
          <w:bCs/>
          <w:noProof/>
          <w:color w:val="000000"/>
          <w:sz w:val="32"/>
        </w:rPr>
        <mc:AlternateContent>
          <mc:Choice Requires="wps">
            <w:drawing>
              <wp:anchor distT="0" distB="0" distL="114300" distR="114300" simplePos="0" relativeHeight="251561472" behindDoc="0" locked="0" layoutInCell="1" allowOverlap="1" wp14:anchorId="3F15B1BA" wp14:editId="3B9987C5">
                <wp:simplePos x="0" y="0"/>
                <wp:positionH relativeFrom="column">
                  <wp:posOffset>1473200</wp:posOffset>
                </wp:positionH>
                <wp:positionV relativeFrom="paragraph">
                  <wp:posOffset>350520</wp:posOffset>
                </wp:positionV>
                <wp:extent cx="3543300" cy="0"/>
                <wp:effectExtent l="10160" t="5715" r="8890" b="13335"/>
                <wp:wrapNone/>
                <wp:docPr id="19"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3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FF2C48" id="Line 17" o:spid="_x0000_s1026" style="position:absolute;left:0;text-align:left;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6pt,27.6pt" to="395pt,2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"/>
            </w:pict>
          </mc:Fallback>
        </mc:AlternateContent>
      </w:r>
      <w:r w:rsidR="006B2215" w:rsidRPr="0007289A">
        <w:rPr>
          <w:rFonts w:eastAsia="黑体"/>
          <w:bCs/>
          <w:noProof/>
          <w:color w:val="000000"/>
          <w:sz w:val="32"/>
        </w:rPr>
        <w:t>学生姓名：</w:t>
      </w:r>
      <w:r w:rsidR="006B2215" w:rsidRPr="0007289A">
        <w:rPr>
          <w:b/>
          <w:bCs/>
          <w:noProof/>
          <w:color w:val="000000"/>
          <w:sz w:val="30"/>
        </w:rPr>
        <w:t xml:space="preserve">                </w:t>
      </w:r>
      <w:r w:rsidR="000F3766">
        <w:rPr>
          <w:b/>
          <w:bCs/>
          <w:noProof/>
          <w:color w:val="000000"/>
          <w:sz w:val="30"/>
        </w:rPr>
        <w:t xml:space="preserve"> </w:t>
      </w:r>
      <w:r w:rsidR="006B2215" w:rsidRPr="0007289A">
        <w:rPr>
          <w:b/>
          <w:bCs/>
          <w:noProof/>
          <w:color w:val="000000"/>
          <w:sz w:val="30"/>
        </w:rPr>
        <w:t xml:space="preserve"> </w:t>
      </w:r>
      <w:r w:rsidR="00957761">
        <w:rPr>
          <w:rFonts w:hint="eastAsia"/>
          <w:bCs/>
          <w:color w:val="000000"/>
          <w:sz w:val="30"/>
          <w:szCs w:val="30"/>
        </w:rPr>
        <w:t>黄凯</w:t>
      </w:r>
    </w:p>
    <w:p w14:paraId="62F1F78E" w14:textId="211C7A0A" w:rsidR="006B2215" w:rsidRPr="0007289A" w:rsidRDefault="00CF459B" w:rsidP="006B2215">
      <w:pPr>
        <w:ind w:firstLineChars="150" w:firstLine="480"/>
        <w:rPr>
          <w:b/>
          <w:bCs/>
          <w:noProof/>
          <w:color w:val="000000"/>
          <w:sz w:val="30"/>
        </w:rPr>
      </w:pPr>
      <w:r w:rsidRPr="0007289A">
        <w:rPr>
          <w:rFonts w:eastAsia="黑体"/>
          <w:bCs/>
          <w:noProof/>
          <w:color w:val="000000"/>
          <w:sz w:val="32"/>
        </w:rPr>
        <mc:AlternateContent>
          <mc:Choice Requires="wps">
            <w:drawing>
              <wp:anchor distT="0" distB="0" distL="114300" distR="114300" simplePos="0" relativeHeight="251562496" behindDoc="0" locked="0" layoutInCell="1" allowOverlap="1" wp14:anchorId="3E4FFDA5" wp14:editId="0BFA62C4">
                <wp:simplePos x="0" y="0"/>
                <wp:positionH relativeFrom="column">
                  <wp:posOffset>1473200</wp:posOffset>
                </wp:positionH>
                <wp:positionV relativeFrom="paragraph">
                  <wp:posOffset>335280</wp:posOffset>
                </wp:positionV>
                <wp:extent cx="3543300" cy="0"/>
                <wp:effectExtent l="10160" t="5715" r="8890" b="13335"/>
                <wp:wrapNone/>
                <wp:docPr id="1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3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C08FDE" id="Line 18" o:spid="_x0000_s1026" style="position:absolute;left:0;text-align:lef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6pt,26.4pt" to="395pt,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"/>
            </w:pict>
          </mc:Fallback>
        </mc:AlternateContent>
      </w:r>
      <w:r w:rsidR="006B2215" w:rsidRPr="0007289A">
        <w:rPr>
          <w:rFonts w:eastAsia="黑体"/>
          <w:bCs/>
          <w:noProof/>
          <w:color w:val="000000"/>
          <w:sz w:val="32"/>
        </w:rPr>
        <w:t>指导教师：</w:t>
      </w:r>
      <w:r w:rsidR="006B2215" w:rsidRPr="0007289A">
        <w:rPr>
          <w:b/>
          <w:bCs/>
          <w:noProof/>
          <w:color w:val="000000"/>
          <w:sz w:val="30"/>
        </w:rPr>
        <w:t xml:space="preserve">                 </w:t>
      </w:r>
      <w:r w:rsidR="000F3766">
        <w:rPr>
          <w:b/>
          <w:bCs/>
          <w:noProof/>
          <w:color w:val="000000"/>
          <w:sz w:val="30"/>
        </w:rPr>
        <w:t xml:space="preserve"> </w:t>
      </w:r>
      <w:r w:rsidR="00957761">
        <w:rPr>
          <w:rFonts w:hint="eastAsia"/>
          <w:bCs/>
          <w:color w:val="000000"/>
          <w:sz w:val="30"/>
          <w:szCs w:val="30"/>
        </w:rPr>
        <w:t>储珺</w:t>
      </w:r>
    </w:p>
    <w:p w14:paraId="77B2E1E4" w14:textId="77777777" w:rsidR="006B2215" w:rsidRPr="0007289A" w:rsidRDefault="006B2215" w:rsidP="006B2215">
      <w:pPr>
        <w:pStyle w:val="22"/>
        <w:spacing w:beforeLines="50" w:before="156" w:afterLines="50" w:after="156"/>
        <w:rPr>
          <w:rFonts w:eastAsia="方正黑体简体"/>
          <w:color w:val="000000"/>
          <w:sz w:val="32"/>
        </w:rPr>
      </w:pPr>
    </w:p>
    <w:p w14:paraId="2490E9D5" w14:textId="77777777" w:rsidR="006B2215" w:rsidRPr="0007289A" w:rsidRDefault="006B2215" w:rsidP="006B2215">
      <w:pPr>
        <w:pStyle w:val="22"/>
        <w:spacing w:beforeLines="50" w:before="156"/>
        <w:rPr>
          <w:rFonts w:eastAsia="方正黑体简体"/>
          <w:color w:val="000000"/>
          <w:sz w:val="32"/>
        </w:rPr>
      </w:pPr>
    </w:p>
    <w:p w14:paraId="6667498C" w14:textId="77777777" w:rsidR="006B2215" w:rsidRDefault="006B2215" w:rsidP="006B2215">
      <w:pPr>
        <w:jc w:val="center"/>
        <w:rPr>
          <w:rFonts w:eastAsia="黑体"/>
          <w:bCs/>
          <w:color w:val="000000"/>
          <w:sz w:val="32"/>
          <w:szCs w:val="32"/>
        </w:rPr>
        <w:sectPr w:rsidR="006B2215" w:rsidSect="002B1D4C">
          <w:footerReference w:type="default" r:id="rId12"/>
          <w:pgSz w:w="11907" w:h="16840" w:code="9"/>
          <w:pgMar w:top="1418" w:right="1418" w:bottom="1418" w:left="1701" w:header="567" w:footer="567" w:gutter="0"/>
          <w:cols w:space="425"/>
          <w:titlePg/>
          <w:docGrid w:type="lines" w:linePitch="312"/>
        </w:sectPr>
      </w:pPr>
      <w:r w:rsidRPr="0007289A">
        <w:rPr>
          <w:rFonts w:eastAsia="黑体"/>
          <w:bCs/>
          <w:color w:val="000000"/>
          <w:sz w:val="32"/>
          <w:szCs w:val="32"/>
        </w:rPr>
        <w:t>20</w:t>
      </w:r>
      <w:r w:rsidR="00957761">
        <w:rPr>
          <w:rFonts w:eastAsia="黑体" w:hint="eastAsia"/>
          <w:bCs/>
          <w:color w:val="000000"/>
          <w:sz w:val="32"/>
          <w:szCs w:val="32"/>
        </w:rPr>
        <w:t>20</w:t>
      </w:r>
      <w:r w:rsidRPr="0007289A">
        <w:rPr>
          <w:rFonts w:eastAsia="黑体"/>
          <w:bCs/>
          <w:color w:val="000000"/>
          <w:sz w:val="32"/>
          <w:szCs w:val="32"/>
        </w:rPr>
        <w:t>年</w:t>
      </w:r>
      <w:r w:rsidRPr="0007289A">
        <w:rPr>
          <w:rFonts w:eastAsia="黑体"/>
          <w:bCs/>
          <w:color w:val="000000"/>
          <w:sz w:val="32"/>
          <w:szCs w:val="32"/>
        </w:rPr>
        <w:t>06</w:t>
      </w:r>
      <w:r w:rsidRPr="0007289A">
        <w:rPr>
          <w:rFonts w:eastAsia="黑体"/>
          <w:bCs/>
          <w:color w:val="000000"/>
          <w:sz w:val="32"/>
          <w:szCs w:val="32"/>
        </w:rPr>
        <w:t>月</w:t>
      </w:r>
    </w:p>
    <w:p w14:paraId="237D7067" w14:textId="102355F9" w:rsidR="00276264" w:rsidRDefault="00CF459B" w:rsidP="00276264">
      <w:pPr>
        <w:jc w:val="center"/>
        <w:rPr>
          <w:b/>
          <w:sz w:val="36"/>
          <w:szCs w:val="36"/>
        </w:rPr>
      </w:pPr>
      <w:r w:rsidRPr="00244F37">
        <w:rPr>
          <w:noProof/>
        </w:rPr>
        <w:lastRenderedPageBreak/>
        <w:drawing>
          <wp:inline distT="0" distB="0" distL="0" distR="0" wp14:anchorId="33B1E536" wp14:editId="1FABB6A6">
            <wp:extent cx="2105025" cy="414655"/>
            <wp:effectExtent l="0" t="0" r="0" b="0"/>
            <wp:docPr id="5" name="图片 5" descr="name2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name2 拷贝"/>
                    <pic:cNvPicPr>
                      <a:picLocks noChangeAspect="1" noChangeArrowheads="1"/>
                    </pic:cNvPicPr>
                  </pic:nvPicPr>
                  <pic:blipFill>
                    <a:blip r:embed="rId8">
                      <a:grayscl/>
                      <a:biLevel thresh="50000"/>
                      <a:extLst>
                        <a:ext uri="{28A0092B-C50C-407E-A947-70E740481C1C}">
                          <a14:useLocalDpi xmlns:a14="http://schemas.microsoft.com/office/drawing/2010/main" val="0"/>
                        </a:ext>
                      </a:extLst>
                    </a:blip>
                    <a:srcRect/>
                    <a:stretch>
                      <a:fillRect/>
                    </a:stretch>
                  </pic:blipFill>
                  <pic:spPr bwMode="auto">
                    <a:xfrm>
                      <a:off x="0" y="0"/>
                      <a:ext cx="2105025" cy="414655"/>
                    </a:xfrm>
                    <a:prstGeom prst="rect">
                      <a:avLst/>
                    </a:prstGeom>
                    <a:noFill/>
                    <a:ln>
                      <a:noFill/>
                    </a:ln>
                  </pic:spPr>
                </pic:pic>
              </a:graphicData>
            </a:graphic>
          </wp:inline>
        </w:drawing>
      </w:r>
    </w:p>
    <w:p w14:paraId="1E4DF284" w14:textId="77777777" w:rsidR="00276264" w:rsidRPr="00957761" w:rsidRDefault="00276264" w:rsidP="00957761">
      <w:pPr>
        <w:pStyle w:val="2"/>
        <w:jc w:val="center"/>
        <w:rPr>
          <w:rFonts w:ascii="宋体" w:hAnsi="宋体"/>
          <w:noProof/>
          <w:sz w:val="54"/>
          <w:szCs w:val="54"/>
        </w:rPr>
      </w:pPr>
      <w:bookmarkStart w:id="10" w:name="_Toc500514322"/>
      <w:bookmarkStart w:id="11" w:name="_Toc500514899"/>
      <w:bookmarkStart w:id="12" w:name="_Toc500515075"/>
      <w:bookmarkStart w:id="13" w:name="_Toc500515647"/>
      <w:bookmarkStart w:id="14" w:name="_Toc500751484"/>
      <w:bookmarkStart w:id="15" w:name="_Toc500751600"/>
      <w:bookmarkStart w:id="16" w:name="_Toc39481842"/>
      <w:bookmarkStart w:id="17" w:name="_Toc39690714"/>
      <w:bookmarkStart w:id="18" w:name="_Toc39747004"/>
      <w:bookmarkStart w:id="19" w:name="_Toc40213426"/>
      <w:bookmarkStart w:id="20" w:name="_Toc40218017"/>
      <w:bookmarkStart w:id="21" w:name="_Toc40602165"/>
      <w:bookmarkStart w:id="22" w:name="_Toc40684933"/>
      <w:r w:rsidRPr="0044403E">
        <w:rPr>
          <w:rFonts w:ascii="宋体" w:hAnsi="宋体" w:hint="eastAsia"/>
          <w:noProof/>
          <w:sz w:val="54"/>
          <w:szCs w:val="54"/>
        </w:rPr>
        <w:t>毕业设计（论文）任务书</w:t>
      </w:r>
      <w:bookmarkEnd w:id="10"/>
      <w:bookmarkEnd w:id="11"/>
      <w:bookmarkEnd w:id="12"/>
      <w:bookmarkEnd w:id="13"/>
      <w:bookmarkEnd w:id="14"/>
      <w:bookmarkEnd w:id="15"/>
      <w:bookmarkEnd w:id="16"/>
      <w:bookmarkEnd w:id="17"/>
      <w:bookmarkEnd w:id="18"/>
      <w:bookmarkEnd w:id="19"/>
      <w:bookmarkEnd w:id="20"/>
      <w:bookmarkEnd w:id="21"/>
      <w:bookmarkEnd w:id="22"/>
    </w:p>
    <w:tbl>
      <w:tblPr>
        <w:tblW w:w="9075" w:type="dxa"/>
        <w:tblInd w:w="213" w:type="dxa"/>
        <w:tblBorders>
          <w:top w:val="nil"/>
          <w:left w:val="nil"/>
          <w:bottom w:val="nil"/>
          <w:right w:val="nil"/>
          <w:insideH w:val="single" w:sz="6" w:space="0" w:color="000000"/>
          <w:insideV w:val="single" w:sz="6" w:space="0" w:color="000000"/>
        </w:tblBorders>
        <w:tblLayout w:type="fixed"/>
        <w:tblLook w:val="00A0" w:firstRow="1" w:lastRow="0" w:firstColumn="1" w:lastColumn="0" w:noHBand="0" w:noVBand="0"/>
      </w:tblPr>
      <w:tblGrid>
        <w:gridCol w:w="9075"/>
      </w:tblGrid>
      <w:tr w:rsidR="00276264" w14:paraId="61FAA45F" w14:textId="77777777" w:rsidTr="0035473E">
        <w:trPr>
          <w:trHeight w:hRule="exact" w:val="510"/>
        </w:trPr>
        <w:tc>
          <w:tcPr>
            <w:tcW w:w="9075" w:type="dxa"/>
          </w:tcPr>
          <w:p w14:paraId="2F5D764A" w14:textId="6F15345D" w:rsidR="00276264" w:rsidRDefault="00276264" w:rsidP="0035473E">
            <w:pPr>
              <w:spacing w:line="440" w:lineRule="exact"/>
              <w:textAlignment w:val="bottom"/>
              <w:rPr>
                <w:rFonts w:ascii="楷体_GB2312" w:eastAsia="楷体_GB2312"/>
                <w:b/>
                <w:sz w:val="24"/>
              </w:rPr>
            </w:pPr>
            <w:r>
              <w:rPr>
                <w:rFonts w:ascii="楷体_GB2312" w:eastAsia="楷体_GB2312" w:hint="eastAsia"/>
                <w:b/>
                <w:sz w:val="24"/>
              </w:rPr>
              <w:t>I、毕业设计(论文)题目：</w:t>
            </w:r>
            <w:r w:rsidR="00D63CA3" w:rsidRPr="00D63CA3">
              <w:rPr>
                <w:rFonts w:ascii="楷体" w:eastAsia="楷体" w:hAnsi="楷体" w:cs="Calibri"/>
                <w:bCs/>
                <w:sz w:val="24"/>
              </w:rPr>
              <w:t>基于立体视觉的三维信息获取</w:t>
            </w:r>
          </w:p>
          <w:p w14:paraId="2F8FC189" w14:textId="77777777" w:rsidR="00276264" w:rsidRDefault="00276264" w:rsidP="0035473E">
            <w:pPr>
              <w:spacing w:line="440" w:lineRule="exact"/>
              <w:textAlignment w:val="bottom"/>
              <w:rPr>
                <w:rFonts w:ascii="楷体_GB2312" w:eastAsia="楷体_GB2312"/>
                <w:b/>
                <w:sz w:val="24"/>
              </w:rPr>
            </w:pPr>
          </w:p>
          <w:p w14:paraId="390077A4" w14:textId="77777777" w:rsidR="00276264" w:rsidRDefault="00276264" w:rsidP="0035473E">
            <w:pPr>
              <w:spacing w:line="440" w:lineRule="exact"/>
              <w:textAlignment w:val="bottom"/>
              <w:rPr>
                <w:rFonts w:ascii="楷体_GB2312" w:eastAsia="楷体_GB2312"/>
                <w:b/>
                <w:sz w:val="24"/>
              </w:rPr>
            </w:pPr>
          </w:p>
        </w:tc>
      </w:tr>
      <w:tr w:rsidR="00276264" w14:paraId="40AA8956" w14:textId="77777777" w:rsidTr="0035473E">
        <w:trPr>
          <w:trHeight w:hRule="exact" w:val="510"/>
        </w:trPr>
        <w:tc>
          <w:tcPr>
            <w:tcW w:w="9075" w:type="dxa"/>
          </w:tcPr>
          <w:p w14:paraId="0440571F" w14:textId="3292D2BF" w:rsidR="00276264" w:rsidRDefault="00276264" w:rsidP="0035473E">
            <w:pPr>
              <w:spacing w:line="440" w:lineRule="exact"/>
              <w:textAlignment w:val="bottom"/>
              <w:rPr>
                <w:rFonts w:ascii="楷体_GB2312" w:eastAsia="楷体_GB2312"/>
                <w:b/>
                <w:sz w:val="24"/>
              </w:rPr>
            </w:pPr>
            <w:r>
              <w:rPr>
                <w:rFonts w:ascii="楷体_GB2312" w:eastAsia="楷体_GB2312" w:hint="eastAsia"/>
                <w:b/>
                <w:spacing w:val="-20"/>
                <w:sz w:val="24"/>
              </w:rPr>
              <w:t>II、毕</w:t>
            </w:r>
            <w:r>
              <w:rPr>
                <w:rFonts w:ascii="楷体_GB2312" w:eastAsia="楷体_GB2312" w:hint="eastAsia"/>
                <w:b/>
                <w:sz w:val="24"/>
              </w:rPr>
              <w:t>业设计(论文)使用的原始资料(数据)及设计技术要求：</w:t>
            </w:r>
          </w:p>
          <w:p w14:paraId="335AE25B" w14:textId="77777777" w:rsidR="00276264" w:rsidRDefault="00276264" w:rsidP="0035473E">
            <w:pPr>
              <w:spacing w:line="440" w:lineRule="exact"/>
              <w:textAlignment w:val="bottom"/>
              <w:rPr>
                <w:rFonts w:ascii="楷体_GB2312" w:eastAsia="楷体_GB2312"/>
                <w:b/>
                <w:sz w:val="24"/>
              </w:rPr>
            </w:pPr>
          </w:p>
        </w:tc>
      </w:tr>
      <w:tr w:rsidR="00D63CA3" w14:paraId="6533E427" w14:textId="77777777" w:rsidTr="0035473E">
        <w:trPr>
          <w:trHeight w:hRule="exact" w:val="510"/>
        </w:trPr>
        <w:tc>
          <w:tcPr>
            <w:tcW w:w="9075" w:type="dxa"/>
          </w:tcPr>
          <w:p w14:paraId="5E1BA272" w14:textId="2C125E65" w:rsidR="00D63CA3" w:rsidRDefault="00D63CA3" w:rsidP="0035473E">
            <w:pPr>
              <w:spacing w:line="440" w:lineRule="exact"/>
              <w:textAlignment w:val="bottom"/>
              <w:rPr>
                <w:rFonts w:ascii="楷体_GB2312" w:eastAsia="楷体_GB2312"/>
                <w:b/>
                <w:spacing w:val="-20"/>
                <w:sz w:val="24"/>
              </w:rPr>
            </w:pPr>
            <w:r>
              <w:rPr>
                <w:rFonts w:hint="eastAsia"/>
                <w:color w:val="000000"/>
                <w:szCs w:val="21"/>
                <w:shd w:val="clear" w:color="auto" w:fill="FAFAFA"/>
              </w:rPr>
              <w:t>设计原始资料：</w:t>
            </w:r>
          </w:p>
        </w:tc>
      </w:tr>
      <w:tr w:rsidR="00276264" w14:paraId="28FDF740" w14:textId="77777777" w:rsidTr="00F405E4">
        <w:trPr>
          <w:trHeight w:hRule="exact" w:val="510"/>
        </w:trPr>
        <w:tc>
          <w:tcPr>
            <w:tcW w:w="9075" w:type="dxa"/>
            <w:shd w:val="clear" w:color="auto" w:fill="auto"/>
            <w:vAlign w:val="center"/>
          </w:tcPr>
          <w:p w14:paraId="69637EA2" w14:textId="70453FDC" w:rsidR="00276264" w:rsidRPr="00D63CA3" w:rsidRDefault="00D63CA3" w:rsidP="00654AD0">
            <w:pPr>
              <w:textAlignment w:val="bottom"/>
              <w:rPr>
                <w:rFonts w:ascii="楷体_GB2312" w:eastAsia="楷体_GB2312"/>
                <w:sz w:val="24"/>
              </w:rPr>
            </w:pPr>
            <w:r>
              <w:rPr>
                <w:rFonts w:hint="eastAsia"/>
                <w:color w:val="000000"/>
                <w:szCs w:val="21"/>
                <w:shd w:val="clear" w:color="auto" w:fill="FAFAFA"/>
              </w:rPr>
              <w:t>(1)  Computer Vision for Visual Effects; Computer Vision Algorithms and Applications</w:t>
            </w:r>
            <w:r>
              <w:rPr>
                <w:rFonts w:hint="eastAsia"/>
                <w:color w:val="000000"/>
                <w:szCs w:val="21"/>
                <w:shd w:val="clear" w:color="auto" w:fill="FAFAFA"/>
              </w:rPr>
              <w:t>；</w:t>
            </w:r>
          </w:p>
        </w:tc>
      </w:tr>
      <w:tr w:rsidR="00276264" w14:paraId="3E57C4AF" w14:textId="77777777" w:rsidTr="0035473E">
        <w:trPr>
          <w:trHeight w:hRule="exact" w:val="510"/>
        </w:trPr>
        <w:tc>
          <w:tcPr>
            <w:tcW w:w="9075" w:type="dxa"/>
            <w:vAlign w:val="center"/>
          </w:tcPr>
          <w:p w14:paraId="32032965" w14:textId="3F12C504" w:rsidR="00276264" w:rsidRDefault="00D63CA3" w:rsidP="0035473E">
            <w:pPr>
              <w:textAlignment w:val="bottom"/>
              <w:rPr>
                <w:rFonts w:ascii="楷体_GB2312" w:eastAsia="楷体_GB2312"/>
                <w:b/>
                <w:sz w:val="24"/>
              </w:rPr>
            </w:pPr>
            <w:r>
              <w:rPr>
                <w:rFonts w:hint="eastAsia"/>
                <w:color w:val="000000"/>
                <w:szCs w:val="21"/>
                <w:shd w:val="clear" w:color="auto" w:fill="FAFAFA"/>
              </w:rPr>
              <w:t>(2) </w:t>
            </w:r>
            <w:r>
              <w:rPr>
                <w:rFonts w:hint="eastAsia"/>
                <w:color w:val="000000"/>
                <w:szCs w:val="21"/>
                <w:shd w:val="clear" w:color="auto" w:fill="FAFAFA"/>
              </w:rPr>
              <w:t>《计算机视觉中的多视图几何》</w:t>
            </w:r>
            <w:r>
              <w:rPr>
                <w:rFonts w:hint="eastAsia"/>
                <w:color w:val="000000"/>
                <w:szCs w:val="21"/>
                <w:shd w:val="clear" w:color="auto" w:fill="FAFAFA"/>
              </w:rPr>
              <w:t xml:space="preserve">; </w:t>
            </w:r>
            <w:r>
              <w:rPr>
                <w:rFonts w:hint="eastAsia"/>
                <w:color w:val="000000"/>
                <w:szCs w:val="21"/>
                <w:shd w:val="clear" w:color="auto" w:fill="FAFAFA"/>
              </w:rPr>
              <w:t>《机器视觉》</w:t>
            </w:r>
            <w:r>
              <w:rPr>
                <w:rFonts w:hint="eastAsia"/>
                <w:color w:val="000000"/>
                <w:szCs w:val="21"/>
                <w:shd w:val="clear" w:color="auto" w:fill="FAFAFA"/>
              </w:rPr>
              <w:t>;</w:t>
            </w:r>
          </w:p>
        </w:tc>
      </w:tr>
      <w:tr w:rsidR="00276264" w14:paraId="3EE8C8C0" w14:textId="77777777" w:rsidTr="0035473E">
        <w:trPr>
          <w:trHeight w:hRule="exact" w:val="510"/>
        </w:trPr>
        <w:tc>
          <w:tcPr>
            <w:tcW w:w="9075" w:type="dxa"/>
            <w:vAlign w:val="center"/>
          </w:tcPr>
          <w:p w14:paraId="482141DE" w14:textId="739EDBFD" w:rsidR="00D63CA3" w:rsidRPr="00D63CA3" w:rsidRDefault="00D63CA3" w:rsidP="0035473E">
            <w:pPr>
              <w:textAlignment w:val="bottom"/>
              <w:rPr>
                <w:color w:val="000000"/>
                <w:szCs w:val="21"/>
                <w:shd w:val="clear" w:color="auto" w:fill="FAFAFA"/>
              </w:rPr>
            </w:pPr>
            <w:r>
              <w:rPr>
                <w:rFonts w:hint="eastAsia"/>
                <w:color w:val="000000"/>
                <w:szCs w:val="21"/>
                <w:shd w:val="clear" w:color="auto" w:fill="FAFAFA"/>
              </w:rPr>
              <w:t>(3) </w:t>
            </w:r>
            <w:r>
              <w:rPr>
                <w:rFonts w:hint="eastAsia"/>
                <w:color w:val="000000"/>
                <w:szCs w:val="21"/>
                <w:shd w:val="clear" w:color="auto" w:fill="FAFAFA"/>
              </w:rPr>
              <w:t>《图像处理、分析与机器视觉》</w:t>
            </w:r>
            <w:r>
              <w:rPr>
                <w:rFonts w:hint="eastAsia"/>
                <w:color w:val="000000"/>
                <w:szCs w:val="21"/>
                <w:shd w:val="clear" w:color="auto" w:fill="FAFAFA"/>
              </w:rPr>
              <w:t xml:space="preserve">; </w:t>
            </w:r>
            <w:r>
              <w:rPr>
                <w:rFonts w:hint="eastAsia"/>
                <w:color w:val="000000"/>
                <w:szCs w:val="21"/>
                <w:shd w:val="clear" w:color="auto" w:fill="FAFAFA"/>
              </w:rPr>
              <w:t>《</w:t>
            </w:r>
            <w:r>
              <w:rPr>
                <w:rFonts w:hint="eastAsia"/>
                <w:color w:val="000000"/>
                <w:szCs w:val="21"/>
                <w:shd w:val="clear" w:color="auto" w:fill="FAFAFA"/>
              </w:rPr>
              <w:t>SLAM</w:t>
            </w:r>
            <w:r>
              <w:rPr>
                <w:rFonts w:hint="eastAsia"/>
                <w:color w:val="000000"/>
                <w:szCs w:val="21"/>
                <w:shd w:val="clear" w:color="auto" w:fill="FAFAFA"/>
              </w:rPr>
              <w:t>十四讲》。</w:t>
            </w:r>
          </w:p>
        </w:tc>
      </w:tr>
      <w:tr w:rsidR="00276264" w14:paraId="1EED41AB" w14:textId="77777777" w:rsidTr="0035473E">
        <w:trPr>
          <w:trHeight w:hRule="exact" w:val="510"/>
        </w:trPr>
        <w:tc>
          <w:tcPr>
            <w:tcW w:w="9075" w:type="dxa"/>
            <w:vAlign w:val="center"/>
          </w:tcPr>
          <w:p w14:paraId="036A4532" w14:textId="122DEEAE" w:rsidR="00D63CA3" w:rsidRDefault="00D63CA3" w:rsidP="0035473E">
            <w:pPr>
              <w:textAlignment w:val="bottom"/>
              <w:rPr>
                <w:rFonts w:ascii="楷体_GB2312" w:eastAsia="楷体_GB2312"/>
                <w:b/>
                <w:sz w:val="24"/>
              </w:rPr>
            </w:pPr>
            <w:r>
              <w:rPr>
                <w:rFonts w:hint="eastAsia"/>
                <w:color w:val="000000"/>
                <w:szCs w:val="21"/>
                <w:shd w:val="clear" w:color="auto" w:fill="FAFAFA"/>
              </w:rPr>
              <w:t>设计技术要求：</w:t>
            </w:r>
          </w:p>
        </w:tc>
      </w:tr>
      <w:tr w:rsidR="00D63CA3" w14:paraId="3D670504" w14:textId="77777777" w:rsidTr="0035473E">
        <w:trPr>
          <w:trHeight w:hRule="exact" w:val="510"/>
        </w:trPr>
        <w:tc>
          <w:tcPr>
            <w:tcW w:w="9075" w:type="dxa"/>
            <w:vAlign w:val="center"/>
          </w:tcPr>
          <w:p w14:paraId="4C24DE0A" w14:textId="7FC31D88" w:rsidR="00D63CA3" w:rsidRDefault="00D63CA3" w:rsidP="0035473E">
            <w:pPr>
              <w:textAlignment w:val="bottom"/>
              <w:rPr>
                <w:color w:val="000000"/>
                <w:szCs w:val="21"/>
                <w:shd w:val="clear" w:color="auto" w:fill="FAFAFA"/>
              </w:rPr>
            </w:pPr>
            <w:r>
              <w:rPr>
                <w:rFonts w:hint="eastAsia"/>
                <w:color w:val="000000"/>
                <w:szCs w:val="21"/>
                <w:shd w:val="clear" w:color="auto" w:fill="FAFAFA"/>
              </w:rPr>
              <w:t>(1) </w:t>
            </w:r>
            <w:r>
              <w:rPr>
                <w:rFonts w:hint="eastAsia"/>
                <w:color w:val="000000"/>
                <w:szCs w:val="21"/>
                <w:shd w:val="clear" w:color="auto" w:fill="FAFAFA"/>
              </w:rPr>
              <w:t>双目立体视觉系统采用</w:t>
            </w:r>
            <w:r>
              <w:rPr>
                <w:color w:val="000000"/>
                <w:szCs w:val="21"/>
                <w:shd w:val="clear" w:color="auto" w:fill="FAFAFA"/>
              </w:rPr>
              <w:t>python</w:t>
            </w:r>
            <w:r>
              <w:rPr>
                <w:rFonts w:hint="eastAsia"/>
                <w:color w:val="000000"/>
                <w:szCs w:val="21"/>
                <w:shd w:val="clear" w:color="auto" w:fill="FAFAFA"/>
              </w:rPr>
              <w:t>搭建；</w:t>
            </w:r>
          </w:p>
        </w:tc>
      </w:tr>
      <w:tr w:rsidR="00D63CA3" w14:paraId="52026AA9" w14:textId="77777777" w:rsidTr="0035473E">
        <w:trPr>
          <w:trHeight w:hRule="exact" w:val="510"/>
        </w:trPr>
        <w:tc>
          <w:tcPr>
            <w:tcW w:w="9075" w:type="dxa"/>
            <w:vAlign w:val="center"/>
          </w:tcPr>
          <w:p w14:paraId="18500CA9" w14:textId="23E2A591" w:rsidR="00D63CA3" w:rsidRPr="00D63CA3" w:rsidRDefault="00D63CA3" w:rsidP="0035473E">
            <w:pPr>
              <w:textAlignment w:val="bottom"/>
              <w:rPr>
                <w:color w:val="000000"/>
                <w:szCs w:val="21"/>
                <w:shd w:val="clear" w:color="auto" w:fill="FAFAFA"/>
              </w:rPr>
            </w:pPr>
            <w:r>
              <w:rPr>
                <w:rFonts w:hint="eastAsia"/>
                <w:color w:val="000000"/>
                <w:szCs w:val="21"/>
                <w:shd w:val="clear" w:color="auto" w:fill="FAFAFA"/>
              </w:rPr>
              <w:t>(2) </w:t>
            </w:r>
            <w:r>
              <w:rPr>
                <w:rFonts w:hint="eastAsia"/>
                <w:color w:val="000000"/>
                <w:szCs w:val="21"/>
                <w:shd w:val="clear" w:color="auto" w:fill="FAFAFA"/>
              </w:rPr>
              <w:t>图像采集和摄像机标定采用</w:t>
            </w:r>
            <w:r>
              <w:rPr>
                <w:rFonts w:hint="eastAsia"/>
                <w:color w:val="000000"/>
                <w:szCs w:val="21"/>
                <w:shd w:val="clear" w:color="auto" w:fill="FAFAFA"/>
              </w:rPr>
              <w:t>OpenCV</w:t>
            </w:r>
            <w:r>
              <w:rPr>
                <w:rFonts w:hint="eastAsia"/>
                <w:color w:val="000000"/>
                <w:szCs w:val="21"/>
                <w:shd w:val="clear" w:color="auto" w:fill="FAFAFA"/>
              </w:rPr>
              <w:t>；</w:t>
            </w:r>
          </w:p>
        </w:tc>
      </w:tr>
      <w:tr w:rsidR="00D63CA3" w14:paraId="254A94EB" w14:textId="77777777" w:rsidTr="0035473E">
        <w:trPr>
          <w:trHeight w:hRule="exact" w:val="510"/>
        </w:trPr>
        <w:tc>
          <w:tcPr>
            <w:tcW w:w="9075" w:type="dxa"/>
            <w:vAlign w:val="center"/>
          </w:tcPr>
          <w:p w14:paraId="5CE70228" w14:textId="4ACE7796" w:rsidR="00D63CA3" w:rsidRDefault="00D63CA3" w:rsidP="0035473E">
            <w:pPr>
              <w:textAlignment w:val="bottom"/>
              <w:rPr>
                <w:color w:val="000000"/>
                <w:szCs w:val="21"/>
                <w:shd w:val="clear" w:color="auto" w:fill="FAFAFA"/>
              </w:rPr>
            </w:pPr>
            <w:r>
              <w:rPr>
                <w:rFonts w:hint="eastAsia"/>
                <w:color w:val="000000"/>
                <w:szCs w:val="21"/>
                <w:shd w:val="clear" w:color="auto" w:fill="FAFAFA"/>
              </w:rPr>
              <w:t>(3) </w:t>
            </w:r>
            <w:r>
              <w:rPr>
                <w:rFonts w:hint="eastAsia"/>
                <w:color w:val="000000"/>
                <w:szCs w:val="21"/>
                <w:shd w:val="clear" w:color="auto" w:fill="FAFAFA"/>
              </w:rPr>
              <w:t>运用</w:t>
            </w:r>
            <w:r>
              <w:rPr>
                <w:rFonts w:hint="eastAsia"/>
                <w:color w:val="000000"/>
                <w:szCs w:val="21"/>
                <w:shd w:val="clear" w:color="auto" w:fill="FAFAFA"/>
              </w:rPr>
              <w:t>SURF</w:t>
            </w:r>
            <w:r>
              <w:rPr>
                <w:rFonts w:hint="eastAsia"/>
                <w:color w:val="000000"/>
                <w:szCs w:val="21"/>
                <w:shd w:val="clear" w:color="auto" w:fill="FAFAFA"/>
              </w:rPr>
              <w:t>算法采集图像总特征点和特征线的立体匹配。</w:t>
            </w:r>
          </w:p>
        </w:tc>
      </w:tr>
      <w:tr w:rsidR="00D63CA3" w14:paraId="13FF0877" w14:textId="77777777" w:rsidTr="0035473E">
        <w:trPr>
          <w:trHeight w:hRule="exact" w:val="510"/>
        </w:trPr>
        <w:tc>
          <w:tcPr>
            <w:tcW w:w="9075" w:type="dxa"/>
            <w:vAlign w:val="center"/>
          </w:tcPr>
          <w:p w14:paraId="76541D90" w14:textId="77777777" w:rsidR="00D63CA3" w:rsidRDefault="00D63CA3" w:rsidP="0035473E">
            <w:pPr>
              <w:textAlignment w:val="bottom"/>
              <w:rPr>
                <w:rFonts w:ascii="楷体_GB2312" w:eastAsia="楷体_GB2312"/>
                <w:b/>
                <w:sz w:val="24"/>
              </w:rPr>
            </w:pPr>
          </w:p>
        </w:tc>
      </w:tr>
    </w:tbl>
    <w:p w14:paraId="0EFD00EF" w14:textId="77777777" w:rsidR="00276264" w:rsidRDefault="00276264" w:rsidP="00D63CA3">
      <w:pPr>
        <w:rPr>
          <w:rFonts w:ascii="楷体_GB2312" w:eastAsia="楷体_GB2312"/>
          <w:b/>
          <w:sz w:val="24"/>
        </w:rPr>
      </w:pPr>
    </w:p>
    <w:p w14:paraId="1B199310" w14:textId="77777777" w:rsidR="00276264" w:rsidRDefault="00276264" w:rsidP="00276264">
      <w:pPr>
        <w:ind w:leftChars="50" w:left="105"/>
        <w:rPr>
          <w:rFonts w:ascii="楷体_GB2312" w:eastAsia="楷体_GB2312"/>
          <w:b/>
          <w:sz w:val="24"/>
        </w:rPr>
      </w:pPr>
      <w:r>
        <w:rPr>
          <w:rFonts w:ascii="楷体_GB2312" w:eastAsia="楷体_GB2312" w:hint="eastAsia"/>
          <w:b/>
          <w:sz w:val="24"/>
        </w:rPr>
        <w:t xml:space="preserve">学生（签名）：    </w:t>
      </w:r>
    </w:p>
    <w:p w14:paraId="3F2B962B" w14:textId="77777777" w:rsidR="00276264" w:rsidRDefault="00276264" w:rsidP="00276264">
      <w:pPr>
        <w:ind w:leftChars="50" w:left="105"/>
        <w:rPr>
          <w:rFonts w:ascii="楷体_GB2312" w:eastAsia="楷体_GB2312"/>
          <w:b/>
          <w:sz w:val="24"/>
        </w:rPr>
      </w:pPr>
    </w:p>
    <w:p w14:paraId="062CC2CC" w14:textId="77777777" w:rsidR="00276264" w:rsidRDefault="00276264" w:rsidP="00276264">
      <w:pPr>
        <w:ind w:leftChars="50" w:left="105"/>
        <w:rPr>
          <w:rFonts w:ascii="楷体_GB2312" w:eastAsia="楷体_GB2312"/>
          <w:b/>
          <w:sz w:val="24"/>
        </w:rPr>
      </w:pPr>
    </w:p>
    <w:p w14:paraId="7E39B10C" w14:textId="21DEDBAA" w:rsidR="00276264" w:rsidRDefault="00CF459B" w:rsidP="00276264">
      <w:pPr>
        <w:ind w:leftChars="50" w:left="105"/>
        <w:rPr>
          <w:rFonts w:ascii="楷体_GB2312" w:eastAsia="楷体_GB2312"/>
          <w:b/>
          <w:sz w:val="24"/>
        </w:rPr>
      </w:pPr>
      <w:r>
        <w:rPr>
          <w:rFonts w:ascii="楷体_GB2312" w:eastAsia="楷体_GB2312"/>
          <w:b/>
          <w:noProof/>
          <w:sz w:val="24"/>
        </w:rPr>
        <mc:AlternateContent>
          <mc:Choice Requires="wps">
            <w:drawing>
              <wp:anchor distT="0" distB="0" distL="114300" distR="114300" simplePos="0" relativeHeight="251573760" behindDoc="0" locked="0" layoutInCell="0" allowOverlap="1" wp14:anchorId="3FC86C29" wp14:editId="198AAFAF">
                <wp:simplePos x="0" y="0"/>
                <wp:positionH relativeFrom="column">
                  <wp:posOffset>4467225</wp:posOffset>
                </wp:positionH>
                <wp:positionV relativeFrom="paragraph">
                  <wp:posOffset>190500</wp:posOffset>
                </wp:positionV>
                <wp:extent cx="400050" cy="0"/>
                <wp:effectExtent l="13335" t="11430" r="5715" b="7620"/>
                <wp:wrapNone/>
                <wp:docPr id="13" name="Lin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5C37B1" id="Line 68" o:spid="_x0000_s1026" style="position:absolute;left:0;text-align:lef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1.75pt,15pt" to="383.2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" o:allowincell="f"/>
            </w:pict>
          </mc:Fallback>
        </mc:AlternateContent>
      </w:r>
      <w:r>
        <w:rPr>
          <w:rFonts w:ascii="楷体_GB2312" w:eastAsia="楷体_GB2312"/>
          <w:b/>
          <w:noProof/>
          <w:sz w:val="24"/>
        </w:rPr>
        <mc:AlternateContent>
          <mc:Choice Requires="wps">
            <w:drawing>
              <wp:anchor distT="0" distB="0" distL="114300" distR="114300" simplePos="0" relativeHeight="251572736" behindDoc="0" locked="0" layoutInCell="0" allowOverlap="1" wp14:anchorId="06EA266F" wp14:editId="78829AF2">
                <wp:simplePos x="0" y="0"/>
                <wp:positionH relativeFrom="column">
                  <wp:posOffset>3867150</wp:posOffset>
                </wp:positionH>
                <wp:positionV relativeFrom="paragraph">
                  <wp:posOffset>190500</wp:posOffset>
                </wp:positionV>
                <wp:extent cx="400050" cy="0"/>
                <wp:effectExtent l="13335" t="11430" r="5715" b="7620"/>
                <wp:wrapNone/>
                <wp:docPr id="12" name="Lin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DD6420" id="Line 67" o:spid="_x0000_s1026" style="position:absolute;left:0;text-align:lef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4.5pt,15pt" to="336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" o:allowincell="f"/>
            </w:pict>
          </mc:Fallback>
        </mc:AlternateContent>
      </w:r>
      <w:r>
        <w:rPr>
          <w:rFonts w:ascii="楷体_GB2312" w:eastAsia="楷体_GB2312"/>
          <w:b/>
          <w:noProof/>
          <w:sz w:val="24"/>
        </w:rPr>
        <mc:AlternateContent>
          <mc:Choice Requires="wps">
            <w:drawing>
              <wp:anchor distT="0" distB="0" distL="114300" distR="114300" simplePos="0" relativeHeight="251570688" behindDoc="0" locked="0" layoutInCell="0" allowOverlap="1" wp14:anchorId="5FD11304" wp14:editId="457F35F7">
                <wp:simplePos x="0" y="0"/>
                <wp:positionH relativeFrom="column">
                  <wp:posOffset>2333625</wp:posOffset>
                </wp:positionH>
                <wp:positionV relativeFrom="paragraph">
                  <wp:posOffset>190500</wp:posOffset>
                </wp:positionV>
                <wp:extent cx="466725" cy="0"/>
                <wp:effectExtent l="13335" t="11430" r="5715" b="7620"/>
                <wp:wrapNone/>
                <wp:docPr id="11" name="Lin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A593C1" id="Line 65" o:spid="_x0000_s1026" style="position:absolute;left:0;text-align:lef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5pt" to="220.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" o:allowincell="f"/>
            </w:pict>
          </mc:Fallback>
        </mc:AlternateContent>
      </w:r>
      <w:r>
        <w:rPr>
          <w:rFonts w:ascii="楷体_GB2312" w:eastAsia="楷体_GB2312"/>
          <w:b/>
          <w:noProof/>
          <w:sz w:val="24"/>
        </w:rPr>
        <mc:AlternateContent>
          <mc:Choice Requires="wps">
            <w:drawing>
              <wp:anchor distT="0" distB="0" distL="114300" distR="114300" simplePos="0" relativeHeight="251571712" behindDoc="0" locked="0" layoutInCell="0" allowOverlap="1" wp14:anchorId="72D35E1C" wp14:editId="3C462EE8">
                <wp:simplePos x="0" y="0"/>
                <wp:positionH relativeFrom="column">
                  <wp:posOffset>3133725</wp:posOffset>
                </wp:positionH>
                <wp:positionV relativeFrom="paragraph">
                  <wp:posOffset>190500</wp:posOffset>
                </wp:positionV>
                <wp:extent cx="600075" cy="0"/>
                <wp:effectExtent l="13335" t="11430" r="5715" b="7620"/>
                <wp:wrapNone/>
                <wp:docPr id="10" name="Lin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00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792CD0" id="Line 66" o:spid="_x0000_s1026" style="position:absolute;left:0;text-align:lef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6.75pt,15pt" to="294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" o:allowincell="f"/>
            </w:pict>
          </mc:Fallback>
        </mc:AlternateContent>
      </w:r>
      <w:r>
        <w:rPr>
          <w:rFonts w:ascii="楷体_GB2312" w:eastAsia="楷体_GB2312"/>
          <w:b/>
          <w:noProof/>
          <w:sz w:val="24"/>
        </w:rPr>
        <mc:AlternateContent>
          <mc:Choice Requires="wps">
            <w:drawing>
              <wp:anchor distT="0" distB="0" distL="114300" distR="114300" simplePos="0" relativeHeight="251569664" behindDoc="0" locked="0" layoutInCell="0" allowOverlap="1" wp14:anchorId="31CE5A53" wp14:editId="6B823C84">
                <wp:simplePos x="0" y="0"/>
                <wp:positionH relativeFrom="column">
                  <wp:posOffset>1800225</wp:posOffset>
                </wp:positionH>
                <wp:positionV relativeFrom="paragraph">
                  <wp:posOffset>190500</wp:posOffset>
                </wp:positionV>
                <wp:extent cx="333375" cy="0"/>
                <wp:effectExtent l="13335" t="11430" r="5715" b="7620"/>
                <wp:wrapNone/>
                <wp:docPr id="9" name="Lin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3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A2BFC5" id="Line 64" o:spid="_x0000_s1026" style="position:absolute;left:0;text-align:left;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1.75pt,15pt" to="168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" o:allowincell="f"/>
            </w:pict>
          </mc:Fallback>
        </mc:AlternateContent>
      </w:r>
      <w:r>
        <w:rPr>
          <w:rFonts w:ascii="楷体_GB2312" w:eastAsia="楷体_GB2312"/>
          <w:b/>
          <w:noProof/>
          <w:sz w:val="24"/>
        </w:rPr>
        <mc:AlternateContent>
          <mc:Choice Requires="wps">
            <w:drawing>
              <wp:anchor distT="0" distB="0" distL="114300" distR="114300" simplePos="0" relativeHeight="251568640" behindDoc="0" locked="0" layoutInCell="0" allowOverlap="1" wp14:anchorId="546BE942" wp14:editId="7E5883AB">
                <wp:simplePos x="0" y="0"/>
                <wp:positionH relativeFrom="column">
                  <wp:posOffset>1000125</wp:posOffset>
                </wp:positionH>
                <wp:positionV relativeFrom="paragraph">
                  <wp:posOffset>190500</wp:posOffset>
                </wp:positionV>
                <wp:extent cx="600075" cy="0"/>
                <wp:effectExtent l="13335" t="11430" r="5715" b="7620"/>
                <wp:wrapNone/>
                <wp:docPr id="8" name="Lin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00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0AAF8A" id="Line 63" o:spid="_x0000_s1026" style="position:absolute;left:0;text-align:lef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8.75pt,15pt" to="126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" o:allowincell="f"/>
            </w:pict>
          </mc:Fallback>
        </mc:AlternateContent>
      </w:r>
      <w:r w:rsidR="00276264">
        <w:rPr>
          <w:rFonts w:ascii="楷体_GB2312" w:eastAsia="楷体_GB2312" w:hint="eastAsia"/>
          <w:b/>
          <w:sz w:val="24"/>
        </w:rPr>
        <w:t>日期：     自       年     月       日至        年      月     日</w:t>
      </w:r>
    </w:p>
    <w:p w14:paraId="064A0842" w14:textId="77777777" w:rsidR="00276264" w:rsidRDefault="00276264" w:rsidP="00276264">
      <w:pPr>
        <w:ind w:leftChars="50" w:left="105"/>
        <w:rPr>
          <w:rFonts w:ascii="楷体_GB2312" w:eastAsia="楷体_GB2312"/>
          <w:b/>
          <w:sz w:val="24"/>
        </w:rPr>
      </w:pPr>
    </w:p>
    <w:p w14:paraId="612B78DB" w14:textId="77777777" w:rsidR="00276264" w:rsidRDefault="00276264" w:rsidP="00276264">
      <w:pPr>
        <w:ind w:leftChars="50" w:left="105"/>
        <w:rPr>
          <w:rFonts w:ascii="楷体_GB2312" w:eastAsia="楷体_GB2312"/>
          <w:b/>
          <w:sz w:val="24"/>
        </w:rPr>
      </w:pPr>
    </w:p>
    <w:p w14:paraId="5BC86231" w14:textId="77777777" w:rsidR="00276264" w:rsidRDefault="00276264" w:rsidP="00276264">
      <w:pPr>
        <w:ind w:leftChars="50" w:left="105"/>
        <w:rPr>
          <w:rFonts w:ascii="仿宋_GB2312" w:eastAsia="仿宋_GB2312"/>
          <w:bCs/>
          <w:sz w:val="24"/>
        </w:rPr>
      </w:pPr>
      <w:r>
        <w:rPr>
          <w:rFonts w:ascii="楷体_GB2312" w:eastAsia="楷体_GB2312" w:hint="eastAsia"/>
          <w:b/>
          <w:sz w:val="24"/>
        </w:rPr>
        <w:t xml:space="preserve">指导教师（签名）：  </w:t>
      </w:r>
    </w:p>
    <w:p w14:paraId="316BDC93" w14:textId="77777777" w:rsidR="00276264" w:rsidRDefault="00276264" w:rsidP="00276264">
      <w:pPr>
        <w:ind w:leftChars="50" w:left="105"/>
        <w:rPr>
          <w:rFonts w:ascii="楷体_GB2312" w:eastAsia="楷体_GB2312"/>
          <w:b/>
          <w:sz w:val="24"/>
        </w:rPr>
      </w:pPr>
    </w:p>
    <w:p w14:paraId="11F9C707" w14:textId="77777777" w:rsidR="00276264" w:rsidRDefault="00276264" w:rsidP="00276264">
      <w:pPr>
        <w:ind w:leftChars="50" w:left="105"/>
        <w:rPr>
          <w:rFonts w:ascii="楷体_GB2312" w:eastAsia="楷体_GB2312"/>
          <w:b/>
          <w:sz w:val="24"/>
        </w:rPr>
      </w:pPr>
      <w:r>
        <w:rPr>
          <w:rFonts w:ascii="楷体_GB2312" w:eastAsia="楷体_GB2312" w:hint="eastAsia"/>
          <w:b/>
          <w:sz w:val="24"/>
        </w:rPr>
        <w:t>助理指导教师(并指出所负责的部分)：</w:t>
      </w:r>
    </w:p>
    <w:p w14:paraId="3654FFEE" w14:textId="77777777" w:rsidR="00276264" w:rsidRDefault="00276264" w:rsidP="00276264">
      <w:pPr>
        <w:rPr>
          <w:rFonts w:ascii="楷体_GB2312" w:eastAsia="楷体_GB2312"/>
          <w:b/>
          <w:sz w:val="24"/>
        </w:rPr>
      </w:pPr>
    </w:p>
    <w:p w14:paraId="75EB23A0" w14:textId="77777777" w:rsidR="00276264" w:rsidRDefault="00276264" w:rsidP="00276264">
      <w:pPr>
        <w:ind w:leftChars="50" w:left="105"/>
        <w:rPr>
          <w:rFonts w:ascii="楷体_GB2312" w:eastAsia="楷体_GB2312"/>
          <w:b/>
          <w:sz w:val="24"/>
        </w:rPr>
      </w:pPr>
    </w:p>
    <w:p w14:paraId="58C2ACFB" w14:textId="0A135A93" w:rsidR="00276264" w:rsidRDefault="00CF459B" w:rsidP="00276264">
      <w:pPr>
        <w:ind w:leftChars="50" w:left="105" w:firstLineChars="600" w:firstLine="1440"/>
        <w:rPr>
          <w:rFonts w:ascii="楷体_GB2312" w:eastAsia="楷体_GB2312"/>
          <w:b/>
          <w:sz w:val="24"/>
        </w:rPr>
      </w:pPr>
      <w:r w:rsidRPr="00F33786">
        <w:rPr>
          <w:rFonts w:ascii="仿宋_GB2312" w:eastAsia="仿宋_GB2312"/>
          <w:bCs/>
          <w:noProof/>
          <w:sz w:val="24"/>
        </w:rPr>
        <mc:AlternateContent>
          <mc:Choice Requires="wps">
            <w:drawing>
              <wp:anchor distT="0" distB="0" distL="114300" distR="114300" simplePos="0" relativeHeight="251575808" behindDoc="0" locked="0" layoutInCell="1" allowOverlap="1" wp14:anchorId="4AE07147" wp14:editId="24C030BB">
                <wp:simplePos x="0" y="0"/>
                <wp:positionH relativeFrom="column">
                  <wp:posOffset>3657600</wp:posOffset>
                </wp:positionH>
                <wp:positionV relativeFrom="paragraph">
                  <wp:posOffset>129540</wp:posOffset>
                </wp:positionV>
                <wp:extent cx="1733550" cy="0"/>
                <wp:effectExtent l="13335" t="11430" r="5715" b="7620"/>
                <wp:wrapNone/>
                <wp:docPr id="7" name="Lin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33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76F3AC" id="Line 70" o:spid="_x0000_s1026" style="position:absolute;left:0;text-align:lef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in,10.2pt" to="424.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"/>
            </w:pict>
          </mc:Fallback>
        </mc:AlternateContent>
      </w:r>
      <w:r w:rsidRPr="00F33786">
        <w:rPr>
          <w:rFonts w:ascii="仿宋_GB2312" w:eastAsia="仿宋_GB2312"/>
          <w:bCs/>
          <w:noProof/>
          <w:sz w:val="24"/>
        </w:rPr>
        <mc:AlternateContent>
          <mc:Choice Requires="wps">
            <w:drawing>
              <wp:anchor distT="0" distB="0" distL="114300" distR="114300" simplePos="0" relativeHeight="251574784" behindDoc="0" locked="0" layoutInCell="0" allowOverlap="1" wp14:anchorId="1F6684A4" wp14:editId="7C1A4847">
                <wp:simplePos x="0" y="0"/>
                <wp:positionH relativeFrom="column">
                  <wp:posOffset>400050</wp:posOffset>
                </wp:positionH>
                <wp:positionV relativeFrom="paragraph">
                  <wp:posOffset>190500</wp:posOffset>
                </wp:positionV>
                <wp:extent cx="1666875" cy="0"/>
                <wp:effectExtent l="13335" t="5715" r="5715" b="13335"/>
                <wp:wrapNone/>
                <wp:docPr id="6" name="Lin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668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38113D" id="Line 69" o:spid="_x0000_s1026" style="position:absolute;left:0;text-align:lef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5pt,15pt" to="162.7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" o:allowincell="f"/>
            </w:pict>
          </mc:Fallback>
        </mc:AlternateContent>
      </w:r>
      <w:r w:rsidR="00276264">
        <w:rPr>
          <w:rFonts w:ascii="楷体_GB2312" w:eastAsia="楷体_GB2312" w:hint="eastAsia"/>
          <w:b/>
          <w:sz w:val="24"/>
        </w:rPr>
        <w:t xml:space="preserve">              系（室）主任（签名）：</w:t>
      </w:r>
    </w:p>
    <w:p w14:paraId="3F72FCC3" w14:textId="77777777" w:rsidR="00276264" w:rsidRDefault="00276264" w:rsidP="00276264">
      <w:pPr>
        <w:ind w:leftChars="50" w:left="105"/>
        <w:rPr>
          <w:rFonts w:ascii="楷体_GB2312" w:eastAsia="楷体_GB2312"/>
          <w:b/>
          <w:sz w:val="24"/>
        </w:rPr>
      </w:pPr>
    </w:p>
    <w:p w14:paraId="3957AE0A" w14:textId="77777777" w:rsidR="00276264" w:rsidRDefault="00276264" w:rsidP="00276264">
      <w:pPr>
        <w:rPr>
          <w:rFonts w:ascii="楷体_GB2312" w:eastAsia="楷体_GB2312"/>
          <w:b/>
          <w:sz w:val="24"/>
        </w:rPr>
      </w:pPr>
    </w:p>
    <w:p w14:paraId="23FB6514" w14:textId="3748BAF4" w:rsidR="00276264" w:rsidRDefault="00276264" w:rsidP="00276264">
      <w:pPr>
        <w:rPr>
          <w:rFonts w:ascii="楷体_GB2312" w:eastAsia="楷体_GB2312"/>
          <w:b/>
          <w:sz w:val="24"/>
        </w:rPr>
      </w:pPr>
      <w:r>
        <w:rPr>
          <w:rFonts w:ascii="楷体_GB2312" w:eastAsia="楷体_GB2312" w:hint="eastAsia"/>
          <w:b/>
          <w:sz w:val="24"/>
        </w:rPr>
        <w:t>附注:任务</w:t>
      </w:r>
      <w:proofErr w:type="gramStart"/>
      <w:r>
        <w:rPr>
          <w:rFonts w:ascii="楷体_GB2312" w:eastAsia="楷体_GB2312" w:hint="eastAsia"/>
          <w:b/>
          <w:sz w:val="24"/>
        </w:rPr>
        <w:t>书应该</w:t>
      </w:r>
      <w:proofErr w:type="gramEnd"/>
      <w:r>
        <w:rPr>
          <w:rFonts w:ascii="楷体_GB2312" w:eastAsia="楷体_GB2312" w:hint="eastAsia"/>
          <w:b/>
          <w:sz w:val="24"/>
        </w:rPr>
        <w:t>附在已完成的毕业设计说明书首页。</w:t>
      </w:r>
    </w:p>
    <w:p w14:paraId="7E617EB6" w14:textId="77777777" w:rsidR="00276264" w:rsidRDefault="00276264" w:rsidP="00276264">
      <w:pPr>
        <w:spacing w:line="720" w:lineRule="auto"/>
        <w:jc w:val="center"/>
        <w:rPr>
          <w:rFonts w:ascii="华文行楷" w:eastAsia="华文行楷"/>
          <w:b/>
          <w:sz w:val="44"/>
          <w:szCs w:val="44"/>
        </w:rPr>
      </w:pPr>
    </w:p>
    <w:p w14:paraId="7D471322" w14:textId="77777777" w:rsidR="00276264" w:rsidRPr="00276264" w:rsidRDefault="00276264" w:rsidP="006B2215">
      <w:pPr>
        <w:sectPr w:rsidR="00276264" w:rsidRPr="00276264" w:rsidSect="002B1D4C">
          <w:headerReference w:type="default" r:id="rId13"/>
          <w:pgSz w:w="11907" w:h="16840" w:code="9"/>
          <w:pgMar w:top="1418" w:right="1418" w:bottom="1418" w:left="1701" w:header="567" w:footer="567" w:gutter="0"/>
          <w:cols w:space="425"/>
          <w:titlePg/>
          <w:docGrid w:type="lines" w:linePitch="312"/>
        </w:sectPr>
      </w:pPr>
    </w:p>
    <w:p w14:paraId="2AB60BD8" w14:textId="77777777" w:rsidR="006B2215" w:rsidRPr="00276264" w:rsidRDefault="006B2215" w:rsidP="006B2215"/>
    <w:p w14:paraId="24F12720" w14:textId="30CDD7B1" w:rsidR="006B2215" w:rsidRDefault="00CF459B" w:rsidP="006B2215">
      <w:pPr>
        <w:snapToGrid w:val="0"/>
        <w:spacing w:line="360" w:lineRule="auto"/>
        <w:jc w:val="center"/>
        <w:rPr>
          <w:rFonts w:eastAsia="方正舒体"/>
          <w:b/>
          <w:bCs/>
          <w:sz w:val="32"/>
        </w:rPr>
      </w:pPr>
      <w:r w:rsidRPr="00244F37">
        <w:rPr>
          <w:noProof/>
        </w:rPr>
        <w:drawing>
          <wp:inline distT="0" distB="0" distL="0" distR="0" wp14:anchorId="4AB3109F" wp14:editId="1753BD89">
            <wp:extent cx="1895475" cy="371475"/>
            <wp:effectExtent l="0" t="0" r="0" b="0"/>
            <wp:docPr id="2" name="图片 2" descr="name2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name2 拷贝"/>
                    <pic:cNvPicPr>
                      <a:picLocks noChangeAspect="1" noChangeArrowheads="1"/>
                    </pic:cNvPicPr>
                  </pic:nvPicPr>
                  <pic:blipFill>
                    <a:blip r:embed="rId8">
                      <a:grayscl/>
                      <a:biLevel thresh="50000"/>
                      <a:extLst>
                        <a:ext uri="{28A0092B-C50C-407E-A947-70E740481C1C}">
                          <a14:useLocalDpi xmlns:a14="http://schemas.microsoft.com/office/drawing/2010/main" val="0"/>
                        </a:ext>
                      </a:extLst>
                    </a:blip>
                    <a:srcRect/>
                    <a:stretch>
                      <a:fillRect/>
                    </a:stretch>
                  </pic:blipFill>
                  <pic:spPr bwMode="auto">
                    <a:xfrm>
                      <a:off x="0" y="0"/>
                      <a:ext cx="1895475" cy="371475"/>
                    </a:xfrm>
                    <a:prstGeom prst="rect">
                      <a:avLst/>
                    </a:prstGeom>
                    <a:noFill/>
                    <a:ln>
                      <a:noFill/>
                    </a:ln>
                  </pic:spPr>
                </pic:pic>
              </a:graphicData>
            </a:graphic>
          </wp:inline>
        </w:drawing>
      </w:r>
    </w:p>
    <w:p w14:paraId="5276BF4E" w14:textId="77777777" w:rsidR="006B2215" w:rsidRDefault="006B2215" w:rsidP="006B2215">
      <w:pPr>
        <w:adjustRightInd w:val="0"/>
        <w:snapToGrid w:val="0"/>
        <w:spacing w:line="440" w:lineRule="exact"/>
        <w:ind w:firstLineChars="200" w:firstLine="420"/>
        <w:rPr>
          <w:rFonts w:ascii="宋体" w:hAnsi="宋体"/>
        </w:rPr>
      </w:pPr>
      <w:bookmarkStart w:id="23" w:name="_Toc154547237"/>
      <w:bookmarkStart w:id="24" w:name="_Toc500514323"/>
      <w:bookmarkStart w:id="25" w:name="_Toc500514901"/>
      <w:bookmarkStart w:id="26" w:name="_Toc500515077"/>
      <w:bookmarkStart w:id="27" w:name="_Toc500515649"/>
      <w:bookmarkStart w:id="28" w:name="_Toc500751486"/>
      <w:bookmarkStart w:id="29" w:name="_Toc500751602"/>
      <w:bookmarkStart w:id="30" w:name="_Toc476228341"/>
    </w:p>
    <w:p w14:paraId="3095F485" w14:textId="77777777" w:rsidR="006B2215" w:rsidRPr="00B86B87" w:rsidRDefault="006B2215" w:rsidP="006B2215">
      <w:pPr>
        <w:pStyle w:val="2"/>
        <w:spacing w:before="0" w:afterLines="50" w:after="156" w:line="360" w:lineRule="auto"/>
        <w:jc w:val="center"/>
        <w:rPr>
          <w:rFonts w:ascii="宋体" w:hAnsi="宋体"/>
        </w:rPr>
      </w:pPr>
      <w:bookmarkStart w:id="31" w:name="_Toc515452322"/>
      <w:bookmarkStart w:id="32" w:name="_Toc515453031"/>
      <w:bookmarkStart w:id="33" w:name="_Toc39481843"/>
      <w:bookmarkStart w:id="34" w:name="_Toc39690715"/>
      <w:bookmarkStart w:id="35" w:name="_Toc39747005"/>
      <w:bookmarkStart w:id="36" w:name="_Toc40213427"/>
      <w:bookmarkStart w:id="37" w:name="_Toc40218018"/>
      <w:bookmarkStart w:id="38" w:name="_Toc40602166"/>
      <w:bookmarkStart w:id="39" w:name="_Toc40684934"/>
      <w:r w:rsidRPr="00B86B87">
        <w:rPr>
          <w:rFonts w:ascii="宋体" w:hAnsi="宋体" w:hint="eastAsia"/>
        </w:rPr>
        <w:t>学士学位论文原创性声明</w:t>
      </w:r>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03D25C59" w14:textId="77777777" w:rsidR="006B2215" w:rsidRDefault="006B2215" w:rsidP="006B2215">
      <w:pPr>
        <w:adjustRightInd w:val="0"/>
        <w:snapToGrid w:val="0"/>
        <w:spacing w:line="440" w:lineRule="exact"/>
        <w:ind w:firstLineChars="200" w:firstLine="480"/>
        <w:rPr>
          <w:sz w:val="24"/>
        </w:rPr>
      </w:pPr>
    </w:p>
    <w:p w14:paraId="382D877E" w14:textId="77777777" w:rsidR="006B2215" w:rsidRDefault="006B2215" w:rsidP="006B2215">
      <w:pPr>
        <w:adjustRightInd w:val="0"/>
        <w:snapToGrid w:val="0"/>
        <w:spacing w:line="440" w:lineRule="exact"/>
        <w:ind w:firstLineChars="200" w:firstLine="480"/>
        <w:rPr>
          <w:sz w:val="24"/>
        </w:rPr>
      </w:pPr>
      <w:r>
        <w:rPr>
          <w:rFonts w:hint="eastAsia"/>
          <w:sz w:val="24"/>
        </w:rPr>
        <w:t>本人声明，所呈交的论文是本人在导师的指导下独立完成的研究成果。除了文中特别加以标注引用的内容外，本论文不包含法律意义上已属于他人的任何形式的研究成果</w:t>
      </w:r>
      <w:r>
        <w:rPr>
          <w:rFonts w:hint="eastAsia"/>
          <w:sz w:val="24"/>
        </w:rPr>
        <w:t>,</w:t>
      </w:r>
      <w:r>
        <w:rPr>
          <w:rFonts w:hint="eastAsia"/>
          <w:sz w:val="24"/>
        </w:rPr>
        <w:t>也不包含本人已用于其他学位申请的论文或成果。对本文的研究做出重要贡献的个人和集体，均已在文中以明确方式表明。本人完全意识到本声明的法律后果由本人承担。</w:t>
      </w:r>
    </w:p>
    <w:p w14:paraId="45B3B95A" w14:textId="77777777" w:rsidR="006B2215" w:rsidRDefault="006B2215" w:rsidP="006B2215">
      <w:pPr>
        <w:ind w:firstLineChars="200" w:firstLine="480"/>
        <w:rPr>
          <w:sz w:val="24"/>
        </w:rPr>
      </w:pPr>
    </w:p>
    <w:p w14:paraId="1ADA7D9A" w14:textId="77777777" w:rsidR="006B2215" w:rsidRDefault="006B2215" w:rsidP="006B2215">
      <w:pPr>
        <w:ind w:firstLineChars="200" w:firstLine="480"/>
        <w:rPr>
          <w:sz w:val="24"/>
        </w:rPr>
      </w:pPr>
    </w:p>
    <w:p w14:paraId="4B11307F" w14:textId="77777777" w:rsidR="006B2215" w:rsidRDefault="006B2215" w:rsidP="006B2215">
      <w:pPr>
        <w:ind w:firstLineChars="200" w:firstLine="480"/>
        <w:rPr>
          <w:sz w:val="24"/>
        </w:rPr>
      </w:pPr>
      <w:r>
        <w:rPr>
          <w:rFonts w:hint="eastAsia"/>
          <w:sz w:val="24"/>
        </w:rPr>
        <w:t>作者签名：</w:t>
      </w:r>
      <w:r>
        <w:rPr>
          <w:rFonts w:hint="eastAsia"/>
          <w:sz w:val="24"/>
        </w:rPr>
        <w:t xml:space="preserve">                       </w:t>
      </w:r>
      <w:r>
        <w:rPr>
          <w:rFonts w:hint="eastAsia"/>
          <w:sz w:val="24"/>
        </w:rPr>
        <w:t>日期：</w:t>
      </w:r>
    </w:p>
    <w:p w14:paraId="6D7E50C6" w14:textId="77777777" w:rsidR="006B2215" w:rsidRDefault="006B2215" w:rsidP="006B2215">
      <w:pPr>
        <w:rPr>
          <w:sz w:val="24"/>
        </w:rPr>
      </w:pPr>
    </w:p>
    <w:p w14:paraId="21EDB790" w14:textId="77777777" w:rsidR="006B2215" w:rsidRDefault="006B2215" w:rsidP="006B2215">
      <w:pPr>
        <w:rPr>
          <w:sz w:val="24"/>
        </w:rPr>
      </w:pPr>
    </w:p>
    <w:p w14:paraId="37A7DE10" w14:textId="77777777" w:rsidR="006B2215" w:rsidRDefault="006B2215" w:rsidP="006B2215">
      <w:pPr>
        <w:jc w:val="center"/>
        <w:rPr>
          <w:b/>
          <w:sz w:val="32"/>
          <w:szCs w:val="32"/>
        </w:rPr>
      </w:pPr>
    </w:p>
    <w:p w14:paraId="3DFEE1FB" w14:textId="77777777" w:rsidR="006B2215" w:rsidRDefault="006B2215" w:rsidP="006B2215">
      <w:pPr>
        <w:jc w:val="center"/>
        <w:rPr>
          <w:b/>
          <w:sz w:val="32"/>
          <w:szCs w:val="32"/>
        </w:rPr>
      </w:pPr>
    </w:p>
    <w:p w14:paraId="76302FAC" w14:textId="77777777" w:rsidR="006B2215" w:rsidRDefault="006B2215" w:rsidP="006B2215">
      <w:pPr>
        <w:jc w:val="center"/>
        <w:rPr>
          <w:b/>
          <w:sz w:val="32"/>
          <w:szCs w:val="32"/>
        </w:rPr>
      </w:pPr>
    </w:p>
    <w:p w14:paraId="31A1E35B" w14:textId="77777777" w:rsidR="006B2215" w:rsidRDefault="006B2215" w:rsidP="006B2215">
      <w:pPr>
        <w:snapToGrid w:val="0"/>
        <w:spacing w:line="360" w:lineRule="auto"/>
        <w:jc w:val="center"/>
        <w:rPr>
          <w:b/>
          <w:sz w:val="32"/>
          <w:szCs w:val="32"/>
        </w:rPr>
      </w:pPr>
      <w:r w:rsidRPr="00684E72">
        <w:rPr>
          <w:rFonts w:hint="eastAsia"/>
          <w:b/>
          <w:sz w:val="32"/>
          <w:szCs w:val="32"/>
        </w:rPr>
        <w:t>学位论文版权使用授权书</w:t>
      </w:r>
    </w:p>
    <w:p w14:paraId="2A9BD5EE" w14:textId="77777777" w:rsidR="006B2215" w:rsidRDefault="006B2215" w:rsidP="006B2215">
      <w:pPr>
        <w:adjustRightInd w:val="0"/>
        <w:snapToGrid w:val="0"/>
        <w:spacing w:line="440" w:lineRule="exact"/>
        <w:ind w:firstLineChars="200" w:firstLine="480"/>
        <w:rPr>
          <w:sz w:val="24"/>
        </w:rPr>
      </w:pPr>
    </w:p>
    <w:p w14:paraId="376AC3F5" w14:textId="77777777" w:rsidR="006B2215" w:rsidRDefault="006B2215" w:rsidP="006B2215">
      <w:pPr>
        <w:adjustRightInd w:val="0"/>
        <w:snapToGrid w:val="0"/>
        <w:spacing w:line="440" w:lineRule="exact"/>
        <w:ind w:firstLineChars="200" w:firstLine="480"/>
        <w:rPr>
          <w:sz w:val="24"/>
        </w:rPr>
      </w:pPr>
      <w:r>
        <w:rPr>
          <w:rFonts w:hint="eastAsia"/>
          <w:sz w:val="24"/>
        </w:rPr>
        <w:t>本学位论文作者完全了解学校有关保留、使用学位论文的规定，同意学校保留并向国家有关部门或机构送交论文的复印件和电子版，允许论文被查阅和借阅。本人授权南昌航空大学可以将本论文的全部或部分内容编入有关数据库进行检索，可以采用影印、缩印或扫描等复制手段保存和汇编本学位论文。</w:t>
      </w:r>
    </w:p>
    <w:p w14:paraId="15EC6633" w14:textId="77777777" w:rsidR="006B2215" w:rsidRDefault="006B2215" w:rsidP="006B2215">
      <w:pPr>
        <w:adjustRightInd w:val="0"/>
        <w:snapToGrid w:val="0"/>
        <w:spacing w:line="360" w:lineRule="auto"/>
        <w:ind w:firstLine="480"/>
        <w:rPr>
          <w:sz w:val="24"/>
        </w:rPr>
      </w:pPr>
    </w:p>
    <w:p w14:paraId="29195DFD" w14:textId="77777777" w:rsidR="006B2215" w:rsidRDefault="006B2215" w:rsidP="006B2215">
      <w:pPr>
        <w:adjustRightInd w:val="0"/>
        <w:snapToGrid w:val="0"/>
        <w:spacing w:line="360" w:lineRule="auto"/>
        <w:ind w:firstLine="480"/>
        <w:rPr>
          <w:sz w:val="24"/>
        </w:rPr>
      </w:pPr>
    </w:p>
    <w:p w14:paraId="4D3773DF" w14:textId="77777777" w:rsidR="006B2215" w:rsidRDefault="006B2215" w:rsidP="006B2215">
      <w:pPr>
        <w:ind w:firstLineChars="200" w:firstLine="480"/>
        <w:rPr>
          <w:sz w:val="24"/>
        </w:rPr>
      </w:pPr>
      <w:r>
        <w:rPr>
          <w:rFonts w:hint="eastAsia"/>
          <w:sz w:val="24"/>
        </w:rPr>
        <w:t>作者签名：</w:t>
      </w:r>
      <w:r>
        <w:rPr>
          <w:rFonts w:hint="eastAsia"/>
          <w:sz w:val="24"/>
        </w:rPr>
        <w:t xml:space="preserve">                       </w:t>
      </w:r>
      <w:r>
        <w:rPr>
          <w:rFonts w:hint="eastAsia"/>
          <w:sz w:val="24"/>
        </w:rPr>
        <w:t>日期：</w:t>
      </w:r>
    </w:p>
    <w:p w14:paraId="63651E5B" w14:textId="77777777" w:rsidR="006B2215" w:rsidRDefault="006B2215" w:rsidP="006B2215">
      <w:pPr>
        <w:jc w:val="center"/>
        <w:rPr>
          <w:rFonts w:eastAsia="黑体"/>
          <w:bCs/>
          <w:color w:val="000000"/>
          <w:sz w:val="32"/>
          <w:szCs w:val="32"/>
        </w:rPr>
        <w:sectPr w:rsidR="006B2215" w:rsidSect="002B1D4C">
          <w:pgSz w:w="11907" w:h="16840" w:code="9"/>
          <w:pgMar w:top="1418" w:right="1418" w:bottom="1418" w:left="1701" w:header="567" w:footer="567" w:gutter="0"/>
          <w:cols w:space="425"/>
          <w:titlePg/>
          <w:docGrid w:type="lines" w:linePitch="312"/>
        </w:sectPr>
      </w:pPr>
    </w:p>
    <w:p w14:paraId="394A7BED" w14:textId="77777777" w:rsidR="00291E2D" w:rsidRDefault="00291E2D" w:rsidP="006B2215">
      <w:pPr>
        <w:pStyle w:val="1"/>
        <w:spacing w:beforeLines="100" w:before="312" w:afterLines="100" w:after="312" w:line="480" w:lineRule="auto"/>
        <w:jc w:val="center"/>
        <w:rPr>
          <w:rFonts w:ascii="黑体" w:eastAsia="黑体" w:hAnsi="黑体"/>
          <w:sz w:val="30"/>
          <w:szCs w:val="30"/>
        </w:rPr>
      </w:pPr>
      <w:bookmarkStart w:id="40" w:name="_Toc515452323"/>
      <w:bookmarkStart w:id="41" w:name="_Toc515453032"/>
      <w:bookmarkStart w:id="42" w:name="_Toc39481844"/>
      <w:bookmarkStart w:id="43" w:name="_Toc39690716"/>
      <w:bookmarkStart w:id="44" w:name="_Toc39747006"/>
      <w:bookmarkStart w:id="45" w:name="_Toc40213428"/>
      <w:bookmarkStart w:id="46" w:name="_Toc40218019"/>
      <w:bookmarkStart w:id="47" w:name="_Toc40602167"/>
      <w:bookmarkStart w:id="48" w:name="_Toc40684935"/>
      <w:r w:rsidRPr="006B2215">
        <w:rPr>
          <w:rFonts w:ascii="黑体" w:eastAsia="黑体" w:hAnsi="黑体"/>
          <w:sz w:val="30"/>
          <w:szCs w:val="30"/>
        </w:rPr>
        <w:lastRenderedPageBreak/>
        <w:t>摘要</w:t>
      </w:r>
      <w:bookmarkEnd w:id="40"/>
      <w:bookmarkEnd w:id="41"/>
      <w:bookmarkEnd w:id="42"/>
      <w:bookmarkEnd w:id="43"/>
      <w:bookmarkEnd w:id="44"/>
      <w:bookmarkEnd w:id="45"/>
      <w:bookmarkEnd w:id="46"/>
      <w:bookmarkEnd w:id="47"/>
      <w:bookmarkEnd w:id="48"/>
    </w:p>
    <w:p w14:paraId="7980F807" w14:textId="77777777" w:rsidR="00957761" w:rsidRDefault="00957761" w:rsidP="00957761">
      <w:pPr>
        <w:spacing w:beforeLines="50" w:before="156" w:afterLines="50" w:after="156" w:line="440" w:lineRule="exact"/>
        <w:jc w:val="center"/>
        <w:rPr>
          <w:rFonts w:ascii="黑体" w:eastAsia="黑体" w:hAnsi="黑体"/>
          <w:b/>
          <w:bCs/>
          <w:sz w:val="32"/>
          <w:szCs w:val="32"/>
        </w:rPr>
      </w:pPr>
      <w:r w:rsidRPr="00957761">
        <w:rPr>
          <w:rFonts w:ascii="黑体" w:eastAsia="黑体" w:hAnsi="黑体" w:hint="eastAsia"/>
          <w:b/>
          <w:bCs/>
          <w:sz w:val="32"/>
          <w:szCs w:val="32"/>
        </w:rPr>
        <w:t>基于立体视觉的三维信息获取</w:t>
      </w:r>
    </w:p>
    <w:p w14:paraId="63B828F0" w14:textId="77777777" w:rsidR="00957761" w:rsidRPr="00957761" w:rsidRDefault="00957761" w:rsidP="00957761">
      <w:pPr>
        <w:spacing w:beforeLines="50" w:before="156" w:afterLines="50" w:after="156" w:line="440" w:lineRule="exact"/>
        <w:ind w:left="2100" w:firstLine="420"/>
        <w:jc w:val="left"/>
        <w:rPr>
          <w:rFonts w:ascii="KaiTi" w:eastAsia="KaiTi" w:hAnsi="KaiTi"/>
          <w:sz w:val="24"/>
        </w:rPr>
      </w:pPr>
      <w:r w:rsidRPr="00957761">
        <w:rPr>
          <w:rFonts w:ascii="宋体" w:hAnsi="宋体" w:hint="eastAsia"/>
          <w:sz w:val="24"/>
        </w:rPr>
        <w:t>学生姓名：</w:t>
      </w:r>
      <w:r w:rsidRPr="00957761">
        <w:rPr>
          <w:rFonts w:ascii="KaiTi" w:eastAsia="KaiTi" w:hAnsi="KaiTi" w:hint="eastAsia"/>
          <w:sz w:val="24"/>
        </w:rPr>
        <w:t>黄凯</w:t>
      </w:r>
      <w:r w:rsidRPr="00957761">
        <w:rPr>
          <w:rFonts w:ascii="黑体" w:eastAsia="黑体" w:hAnsi="黑体" w:hint="eastAsia"/>
          <w:sz w:val="24"/>
        </w:rPr>
        <w:t xml:space="preserve"> </w:t>
      </w:r>
      <w:r w:rsidRPr="00957761">
        <w:rPr>
          <w:rFonts w:ascii="黑体" w:eastAsia="黑体" w:hAnsi="黑体"/>
          <w:sz w:val="24"/>
        </w:rPr>
        <w:t xml:space="preserve">    </w:t>
      </w:r>
      <w:r w:rsidRPr="00957761">
        <w:rPr>
          <w:rFonts w:ascii="宋体" w:hAnsi="宋体" w:hint="eastAsia"/>
          <w:sz w:val="24"/>
        </w:rPr>
        <w:t>班级：</w:t>
      </w:r>
      <w:r w:rsidRPr="00957761">
        <w:rPr>
          <w:rFonts w:ascii="KaiTi" w:eastAsia="KaiTi" w:hAnsi="KaiTi" w:hint="eastAsia"/>
          <w:sz w:val="24"/>
        </w:rPr>
        <w:t>162061</w:t>
      </w:r>
    </w:p>
    <w:p w14:paraId="2B077DE5" w14:textId="77777777" w:rsidR="00957761" w:rsidRPr="00957761" w:rsidRDefault="00957761" w:rsidP="00957761">
      <w:pPr>
        <w:spacing w:beforeLines="50" w:before="156" w:afterLines="50" w:after="156" w:line="440" w:lineRule="exact"/>
        <w:ind w:left="2100" w:firstLine="420"/>
        <w:jc w:val="left"/>
        <w:rPr>
          <w:rFonts w:ascii="KaiTi" w:eastAsia="KaiTi" w:hAnsi="KaiTi"/>
          <w:sz w:val="24"/>
        </w:rPr>
      </w:pPr>
      <w:r w:rsidRPr="00957761">
        <w:rPr>
          <w:rFonts w:ascii="宋体" w:hAnsi="宋体" w:hint="eastAsia"/>
          <w:sz w:val="24"/>
        </w:rPr>
        <w:t>指导老师：</w:t>
      </w:r>
      <w:r w:rsidRPr="00957761">
        <w:rPr>
          <w:rFonts w:ascii="KaiTi" w:eastAsia="KaiTi" w:hAnsi="KaiTi" w:hint="eastAsia"/>
          <w:sz w:val="24"/>
        </w:rPr>
        <w:t>储珺</w:t>
      </w:r>
    </w:p>
    <w:p w14:paraId="59757396" w14:textId="77777777" w:rsidR="002A16DD" w:rsidRPr="00CF3F6D" w:rsidRDefault="00957761" w:rsidP="00957761">
      <w:pPr>
        <w:spacing w:line="440" w:lineRule="exact"/>
        <w:rPr>
          <w:rFonts w:ascii="楷体" w:eastAsia="楷体" w:hAnsi="楷体"/>
          <w:sz w:val="24"/>
        </w:rPr>
      </w:pPr>
      <w:r w:rsidRPr="00957761">
        <w:rPr>
          <w:rFonts w:ascii="黑体" w:eastAsia="黑体" w:hAnsi="黑体" w:hint="eastAsia"/>
          <w:b/>
          <w:bCs/>
          <w:sz w:val="28"/>
          <w:szCs w:val="28"/>
        </w:rPr>
        <w:t>摘要：</w:t>
      </w:r>
      <w:r w:rsidRPr="00957761">
        <w:rPr>
          <w:rFonts w:ascii="黑体" w:eastAsia="黑体" w:hAnsi="黑体"/>
          <w:b/>
          <w:bCs/>
          <w:sz w:val="28"/>
          <w:szCs w:val="28"/>
        </w:rPr>
        <w:t xml:space="preserve"> </w:t>
      </w:r>
      <w:r w:rsidR="00F44DEB" w:rsidRPr="00CF3F6D">
        <w:rPr>
          <w:rFonts w:ascii="楷体" w:eastAsia="楷体" w:hAnsi="楷体" w:hint="eastAsia"/>
          <w:sz w:val="24"/>
        </w:rPr>
        <w:t>随着计算机视觉和图像处理技术的快速发展，立体视觉的应用领域也越来越广泛。双目立体视觉</w:t>
      </w:r>
      <w:r w:rsidR="002367B0" w:rsidRPr="00CF3F6D">
        <w:rPr>
          <w:rFonts w:ascii="楷体" w:eastAsia="楷体" w:hAnsi="楷体" w:hint="eastAsia"/>
          <w:sz w:val="24"/>
        </w:rPr>
        <w:t>是模拟人类双目成像原理，通过从两个视点观察同一场景，以获取在不同视角下的感知图像，然后通过三角测量原理计算图像像素间的位置偏差（视差）来获得场景的三维信息。</w:t>
      </w:r>
      <w:r w:rsidR="000223C1" w:rsidRPr="00CF3F6D">
        <w:rPr>
          <w:rFonts w:ascii="楷体" w:eastAsia="楷体" w:hAnsi="楷体" w:hint="eastAsia"/>
          <w:sz w:val="24"/>
        </w:rPr>
        <w:t>一个完整的双目立体视觉系统通常可以分为图像采集、相机标定、图像预处理与特征提取、</w:t>
      </w:r>
      <w:r w:rsidR="002A16DD" w:rsidRPr="00CF3F6D">
        <w:rPr>
          <w:rFonts w:ascii="楷体" w:eastAsia="楷体" w:hAnsi="楷体" w:hint="eastAsia"/>
          <w:sz w:val="24"/>
        </w:rPr>
        <w:t>立体</w:t>
      </w:r>
      <w:r w:rsidR="000223C1" w:rsidRPr="00CF3F6D">
        <w:rPr>
          <w:rFonts w:ascii="楷体" w:eastAsia="楷体" w:hAnsi="楷体" w:hint="eastAsia"/>
          <w:sz w:val="24"/>
        </w:rPr>
        <w:t>校正、立体匹配、三维重建六个部分。本文主要对双目立体视觉</w:t>
      </w:r>
      <w:r w:rsidR="002A16DD" w:rsidRPr="00CF3F6D">
        <w:rPr>
          <w:rFonts w:ascii="楷体" w:eastAsia="楷体" w:hAnsi="楷体" w:hint="eastAsia"/>
          <w:sz w:val="24"/>
        </w:rPr>
        <w:t>系统整体步骤进行实现，其主要工作如下：</w:t>
      </w:r>
    </w:p>
    <w:p w14:paraId="09E02094" w14:textId="77777777" w:rsidR="00C91F4F" w:rsidRPr="00CF3F6D" w:rsidRDefault="00F9004E" w:rsidP="00957761">
      <w:pPr>
        <w:spacing w:line="440" w:lineRule="exact"/>
        <w:rPr>
          <w:rFonts w:ascii="楷体" w:eastAsia="楷体" w:hAnsi="楷体"/>
          <w:sz w:val="24"/>
        </w:rPr>
      </w:pPr>
      <w:r w:rsidRPr="00CF3F6D">
        <w:rPr>
          <w:rFonts w:ascii="楷体" w:eastAsia="楷体" w:hAnsi="楷体"/>
          <w:sz w:val="24"/>
        </w:rPr>
        <w:tab/>
      </w:r>
      <w:r w:rsidR="005F7B33" w:rsidRPr="00CF3F6D">
        <w:rPr>
          <w:rFonts w:ascii="楷体" w:eastAsia="楷体" w:hAnsi="楷体" w:hint="eastAsia"/>
          <w:sz w:val="24"/>
        </w:rPr>
        <w:t>利用</w:t>
      </w:r>
      <w:r w:rsidR="005F7B33" w:rsidRPr="00CF3F6D">
        <w:rPr>
          <w:rFonts w:eastAsia="楷体"/>
          <w:sz w:val="24"/>
        </w:rPr>
        <w:t>OPENCV</w:t>
      </w:r>
      <w:r w:rsidR="005F7B33" w:rsidRPr="00CF3F6D">
        <w:rPr>
          <w:rFonts w:ascii="楷体" w:eastAsia="楷体" w:hAnsi="楷体" w:hint="eastAsia"/>
          <w:sz w:val="24"/>
        </w:rPr>
        <w:t>官方数据图像集中的棋盘格图像对进行相机标定实验，采用张正友相机标定法进行相机标定，从而获取相机的内外参数以及畸变系数；然后对图像对进行畸变校正，使用</w:t>
      </w:r>
      <w:r w:rsidR="005F7B33" w:rsidRPr="00CF3F6D">
        <w:rPr>
          <w:rFonts w:eastAsia="楷体" w:hint="eastAsia"/>
          <w:sz w:val="24"/>
        </w:rPr>
        <w:t>S</w:t>
      </w:r>
      <w:r w:rsidR="005F7B33" w:rsidRPr="00CF3F6D">
        <w:rPr>
          <w:rFonts w:eastAsia="楷体"/>
          <w:sz w:val="24"/>
        </w:rPr>
        <w:t>IFT</w:t>
      </w:r>
      <w:r w:rsidR="005F7B33" w:rsidRPr="00CF3F6D">
        <w:rPr>
          <w:rFonts w:ascii="楷体" w:eastAsia="楷体" w:hAnsi="楷体" w:hint="eastAsia"/>
          <w:sz w:val="24"/>
        </w:rPr>
        <w:t>算法、</w:t>
      </w:r>
      <w:r w:rsidR="005F7B33" w:rsidRPr="00CF3F6D">
        <w:rPr>
          <w:rFonts w:eastAsia="楷体" w:hint="eastAsia"/>
          <w:sz w:val="24"/>
        </w:rPr>
        <w:t>S</w:t>
      </w:r>
      <w:r w:rsidR="005F7B33" w:rsidRPr="00CF3F6D">
        <w:rPr>
          <w:rFonts w:eastAsia="楷体"/>
          <w:sz w:val="24"/>
        </w:rPr>
        <w:t>URF</w:t>
      </w:r>
      <w:r w:rsidR="005F7B33" w:rsidRPr="00CF3F6D">
        <w:rPr>
          <w:rFonts w:ascii="楷体" w:eastAsia="楷体" w:hAnsi="楷体" w:hint="eastAsia"/>
          <w:sz w:val="24"/>
        </w:rPr>
        <w:t>算法、</w:t>
      </w:r>
      <w:r w:rsidR="005F7B33" w:rsidRPr="00CF3F6D">
        <w:rPr>
          <w:rFonts w:eastAsia="楷体" w:hint="eastAsia"/>
          <w:sz w:val="24"/>
        </w:rPr>
        <w:t>A</w:t>
      </w:r>
      <w:r w:rsidR="005F7B33" w:rsidRPr="00CF3F6D">
        <w:rPr>
          <w:rFonts w:eastAsia="楷体"/>
          <w:sz w:val="24"/>
        </w:rPr>
        <w:t>KAZE</w:t>
      </w:r>
      <w:r w:rsidR="005F7B33" w:rsidRPr="00CF3F6D">
        <w:rPr>
          <w:rFonts w:ascii="楷体" w:eastAsia="楷体" w:hAnsi="楷体" w:hint="eastAsia"/>
          <w:sz w:val="24"/>
        </w:rPr>
        <w:t>算法等对图像对进行特征点提取与匹配</w:t>
      </w:r>
      <w:r w:rsidR="00C91F4F" w:rsidRPr="00CF3F6D">
        <w:rPr>
          <w:rFonts w:ascii="楷体" w:eastAsia="楷体" w:hAnsi="楷体" w:hint="eastAsia"/>
          <w:sz w:val="24"/>
        </w:rPr>
        <w:t>并且使用</w:t>
      </w:r>
      <w:r w:rsidR="00C91F4F" w:rsidRPr="00CF3F6D">
        <w:rPr>
          <w:rFonts w:eastAsia="楷体"/>
          <w:sz w:val="24"/>
        </w:rPr>
        <w:t>RANSAC</w:t>
      </w:r>
      <w:r w:rsidR="00C91F4F" w:rsidRPr="00CF3F6D">
        <w:rPr>
          <w:rFonts w:ascii="楷体" w:eastAsia="楷体" w:hAnsi="楷体" w:hint="eastAsia"/>
          <w:sz w:val="24"/>
        </w:rPr>
        <w:t>算法对误匹配特征点进行剥除。</w:t>
      </w:r>
    </w:p>
    <w:p w14:paraId="764E947F" w14:textId="77777777" w:rsidR="00F9004E" w:rsidRPr="00CF3F6D" w:rsidRDefault="00C91F4F" w:rsidP="00C91F4F">
      <w:pPr>
        <w:spacing w:line="440" w:lineRule="exact"/>
        <w:ind w:firstLine="420"/>
        <w:rPr>
          <w:rFonts w:ascii="楷体" w:eastAsia="楷体" w:hAnsi="楷体"/>
          <w:sz w:val="24"/>
        </w:rPr>
      </w:pPr>
      <w:bookmarkStart w:id="49" w:name="_Hlk39479626"/>
      <w:r w:rsidRPr="00CF3F6D">
        <w:rPr>
          <w:rFonts w:ascii="楷体" w:eastAsia="楷体" w:hAnsi="楷体" w:hint="eastAsia"/>
          <w:sz w:val="24"/>
        </w:rPr>
        <w:t>使用立体视觉中的对</w:t>
      </w:r>
      <w:proofErr w:type="gramStart"/>
      <w:r w:rsidRPr="00CF3F6D">
        <w:rPr>
          <w:rFonts w:ascii="楷体" w:eastAsia="楷体" w:hAnsi="楷体" w:hint="eastAsia"/>
          <w:sz w:val="24"/>
        </w:rPr>
        <w:t>极</w:t>
      </w:r>
      <w:proofErr w:type="gramEnd"/>
      <w:r w:rsidRPr="00CF3F6D">
        <w:rPr>
          <w:rFonts w:ascii="楷体" w:eastAsia="楷体" w:hAnsi="楷体" w:hint="eastAsia"/>
          <w:sz w:val="24"/>
        </w:rPr>
        <w:t>几何原理，对图像对进行立体校正</w:t>
      </w:r>
      <w:r w:rsidR="00C40004" w:rsidRPr="00CF3F6D">
        <w:rPr>
          <w:rFonts w:ascii="楷体" w:eastAsia="楷体" w:hAnsi="楷体" w:hint="eastAsia"/>
          <w:sz w:val="24"/>
        </w:rPr>
        <w:t>；采用稠密立体匹配算法，使用</w:t>
      </w:r>
      <w:r w:rsidR="00C40004" w:rsidRPr="00CF3F6D">
        <w:rPr>
          <w:rFonts w:eastAsia="楷体"/>
          <w:sz w:val="24"/>
        </w:rPr>
        <w:t>SGBM</w:t>
      </w:r>
      <w:r w:rsidR="00C40004" w:rsidRPr="00CF3F6D">
        <w:rPr>
          <w:rFonts w:ascii="楷体" w:eastAsia="楷体" w:hAnsi="楷体" w:hint="eastAsia"/>
          <w:sz w:val="24"/>
        </w:rPr>
        <w:t>算、</w:t>
      </w:r>
      <w:r w:rsidR="00C40004" w:rsidRPr="00CF3F6D">
        <w:rPr>
          <w:rFonts w:eastAsia="楷体"/>
          <w:sz w:val="24"/>
        </w:rPr>
        <w:t>BM</w:t>
      </w:r>
      <w:r w:rsidR="00C40004" w:rsidRPr="00CF3F6D">
        <w:rPr>
          <w:rFonts w:ascii="楷体" w:eastAsia="楷体" w:hAnsi="楷体" w:hint="eastAsia"/>
          <w:sz w:val="24"/>
        </w:rPr>
        <w:t>算法以及</w:t>
      </w:r>
      <w:r w:rsidR="00C40004" w:rsidRPr="00CF3F6D">
        <w:rPr>
          <w:rFonts w:eastAsia="楷体" w:hint="eastAsia"/>
          <w:sz w:val="24"/>
        </w:rPr>
        <w:t>S</w:t>
      </w:r>
      <w:r w:rsidR="00C40004" w:rsidRPr="00CF3F6D">
        <w:rPr>
          <w:rFonts w:eastAsia="楷体"/>
          <w:sz w:val="24"/>
        </w:rPr>
        <w:t>AD</w:t>
      </w:r>
      <w:r w:rsidR="00C40004" w:rsidRPr="00CF3F6D">
        <w:rPr>
          <w:rFonts w:ascii="楷体" w:eastAsia="楷体" w:hAnsi="楷体" w:hint="eastAsia"/>
          <w:sz w:val="24"/>
        </w:rPr>
        <w:t>算法对</w:t>
      </w:r>
      <w:r w:rsidR="00C40004" w:rsidRPr="00CF3F6D">
        <w:rPr>
          <w:rFonts w:eastAsia="楷体" w:hint="eastAsia"/>
          <w:sz w:val="24"/>
        </w:rPr>
        <w:t>Middle</w:t>
      </w:r>
      <w:r w:rsidR="00C40004" w:rsidRPr="00CF3F6D">
        <w:rPr>
          <w:rFonts w:eastAsia="楷体"/>
          <w:sz w:val="24"/>
        </w:rPr>
        <w:t>bury</w:t>
      </w:r>
      <w:r w:rsidR="00C40004" w:rsidRPr="00CF3F6D">
        <w:rPr>
          <w:rFonts w:ascii="楷体" w:eastAsia="楷体" w:hAnsi="楷体" w:hint="eastAsia"/>
          <w:sz w:val="24"/>
        </w:rPr>
        <w:t>大学立体视觉数据库中的标准立体图像进行处理，客观分析比较以上三种方法获取的视差图，通过优化窗口大小和相似度对视差图进行优化，从而得到更加精确的视差图</w:t>
      </w:r>
      <w:bookmarkEnd w:id="49"/>
      <w:r w:rsidR="002E05F5" w:rsidRPr="00CF3F6D">
        <w:rPr>
          <w:rFonts w:ascii="楷体" w:eastAsia="楷体" w:hAnsi="楷体" w:hint="eastAsia"/>
          <w:sz w:val="24"/>
        </w:rPr>
        <w:t>。</w:t>
      </w:r>
    </w:p>
    <w:p w14:paraId="3FA3B7F5" w14:textId="77777777" w:rsidR="002E05F5" w:rsidRDefault="002E05F5" w:rsidP="00C91F4F">
      <w:pPr>
        <w:spacing w:line="440" w:lineRule="exact"/>
        <w:ind w:firstLine="420"/>
        <w:rPr>
          <w:rFonts w:ascii="楷体" w:eastAsia="楷体" w:hAnsi="楷体"/>
          <w:sz w:val="24"/>
        </w:rPr>
      </w:pPr>
      <w:bookmarkStart w:id="50" w:name="_Hlk39479752"/>
      <w:r w:rsidRPr="00CF3F6D">
        <w:rPr>
          <w:rFonts w:ascii="楷体" w:eastAsia="楷体" w:hAnsi="楷体" w:hint="eastAsia"/>
          <w:sz w:val="24"/>
        </w:rPr>
        <w:t>通过平行双目立体视觉的几何关系，将视差图生成深度图；使用</w:t>
      </w:r>
      <w:r w:rsidR="005E6E5E" w:rsidRPr="00CF3F6D">
        <w:rPr>
          <w:rFonts w:ascii="楷体" w:eastAsia="楷体" w:hAnsi="楷体" w:hint="eastAsia"/>
          <w:sz w:val="24"/>
        </w:rPr>
        <w:t>变换矩阵将深度信息和颜色投射到三维空间，从而得到图像的点云和三维信息，最终使用</w:t>
      </w:r>
      <w:r w:rsidR="005E6E5E" w:rsidRPr="00CF3F6D">
        <w:rPr>
          <w:rFonts w:eastAsia="楷体"/>
          <w:sz w:val="24"/>
        </w:rPr>
        <w:t>M</w:t>
      </w:r>
      <w:r w:rsidR="00A05004">
        <w:rPr>
          <w:rFonts w:eastAsia="楷体" w:hint="eastAsia"/>
          <w:sz w:val="24"/>
        </w:rPr>
        <w:t>e</w:t>
      </w:r>
      <w:r w:rsidR="005E6E5E" w:rsidRPr="00CF3F6D">
        <w:rPr>
          <w:rFonts w:eastAsia="楷体"/>
          <w:sz w:val="24"/>
        </w:rPr>
        <w:t>shLab</w:t>
      </w:r>
      <w:r w:rsidR="005E6E5E" w:rsidRPr="00CF3F6D">
        <w:rPr>
          <w:rFonts w:ascii="楷体" w:eastAsia="楷体" w:hAnsi="楷体" w:hint="eastAsia"/>
          <w:sz w:val="24"/>
        </w:rPr>
        <w:t>显示图像场景的</w:t>
      </w:r>
      <w:r w:rsidR="005E6E5E" w:rsidRPr="00CF3F6D">
        <w:rPr>
          <w:rFonts w:eastAsia="楷体"/>
          <w:sz w:val="24"/>
        </w:rPr>
        <w:t>3D</w:t>
      </w:r>
      <w:r w:rsidR="005E6E5E" w:rsidRPr="00CF3F6D">
        <w:rPr>
          <w:rFonts w:ascii="楷体" w:eastAsia="楷体" w:hAnsi="楷体" w:hint="eastAsia"/>
          <w:sz w:val="24"/>
        </w:rPr>
        <w:t>点云。</w:t>
      </w:r>
      <w:bookmarkEnd w:id="50"/>
    </w:p>
    <w:p w14:paraId="06D51A88" w14:textId="77777777" w:rsidR="003A0F84" w:rsidRPr="00CF3F6D" w:rsidRDefault="003A0F84" w:rsidP="00C91F4F">
      <w:pPr>
        <w:spacing w:line="440" w:lineRule="exact"/>
        <w:ind w:firstLine="420"/>
        <w:rPr>
          <w:rFonts w:ascii="楷体" w:eastAsia="楷体" w:hAnsi="楷体"/>
          <w:sz w:val="24"/>
        </w:rPr>
      </w:pPr>
      <w:r>
        <w:rPr>
          <w:rFonts w:ascii="楷体" w:eastAsia="楷体" w:hAnsi="楷体" w:hint="eastAsia"/>
          <w:sz w:val="24"/>
        </w:rPr>
        <w:t>最终，搭建双目立体视觉实验平台，使用</w:t>
      </w:r>
      <w:r>
        <w:rPr>
          <w:rFonts w:ascii="楷体" w:eastAsia="楷体" w:hAnsi="楷体"/>
          <w:sz w:val="24"/>
        </w:rPr>
        <w:t>pyQt5</w:t>
      </w:r>
      <w:r>
        <w:rPr>
          <w:rFonts w:ascii="楷体" w:eastAsia="楷体" w:hAnsi="楷体" w:hint="eastAsia"/>
          <w:sz w:val="24"/>
        </w:rPr>
        <w:t>编程开发系统软件，实现双目立体视觉系统整体流程。</w:t>
      </w:r>
    </w:p>
    <w:p w14:paraId="386795CB" w14:textId="77777777" w:rsidR="00743A95" w:rsidRPr="00CF3F6D" w:rsidRDefault="00743A95" w:rsidP="00CF3F6D"/>
    <w:p w14:paraId="78EA6409" w14:textId="77777777" w:rsidR="00743A95" w:rsidRPr="00CF3F6D" w:rsidRDefault="00291E2D" w:rsidP="00CF3F6D">
      <w:pPr>
        <w:rPr>
          <w:rFonts w:ascii="楷体" w:eastAsia="楷体" w:hAnsi="楷体"/>
          <w:sz w:val="24"/>
          <w:highlight w:val="yellow"/>
        </w:rPr>
      </w:pPr>
      <w:r w:rsidRPr="00CF3F6D">
        <w:rPr>
          <w:rFonts w:ascii="黑体" w:eastAsia="黑体" w:hAnsi="黑体"/>
          <w:b/>
          <w:bCs/>
          <w:sz w:val="24"/>
        </w:rPr>
        <w:t>关键词：</w:t>
      </w:r>
      <w:r w:rsidR="005E6E5E" w:rsidRPr="00CF3F6D">
        <w:rPr>
          <w:rFonts w:ascii="楷体" w:eastAsia="楷体" w:hAnsi="楷体" w:hint="eastAsia"/>
          <w:sz w:val="24"/>
        </w:rPr>
        <w:t>立体视觉；相机标定；立体匹配；三维信息</w:t>
      </w:r>
    </w:p>
    <w:p w14:paraId="530C9E8F" w14:textId="77777777" w:rsidR="00CF3F6D" w:rsidRPr="00CF3F6D" w:rsidRDefault="00CF3F6D" w:rsidP="00CF3F6D">
      <w:pPr>
        <w:rPr>
          <w:highlight w:val="yellow"/>
        </w:rPr>
      </w:pPr>
    </w:p>
    <w:p w14:paraId="262BC65E" w14:textId="77777777" w:rsidR="00CF3F6D" w:rsidRPr="00CF3F6D" w:rsidRDefault="00CF3F6D" w:rsidP="00CF3F6D">
      <w:pPr>
        <w:rPr>
          <w:highlight w:val="yellow"/>
        </w:rPr>
      </w:pPr>
    </w:p>
    <w:p w14:paraId="7865C5A2" w14:textId="77777777" w:rsidR="00CF3F6D" w:rsidRDefault="00CF3F6D" w:rsidP="00CF3F6D">
      <w:pPr>
        <w:rPr>
          <w:highlight w:val="yellow"/>
        </w:rPr>
      </w:pPr>
    </w:p>
    <w:p w14:paraId="735BCE9C" w14:textId="77777777" w:rsidR="00CF3F6D" w:rsidRDefault="00CF3F6D" w:rsidP="00CF3F6D">
      <w:pPr>
        <w:rPr>
          <w:highlight w:val="yellow"/>
        </w:rPr>
      </w:pPr>
    </w:p>
    <w:p w14:paraId="24123321" w14:textId="77777777" w:rsidR="00CF3F6D" w:rsidRDefault="00CF3F6D" w:rsidP="00CF3F6D">
      <w:pPr>
        <w:rPr>
          <w:highlight w:val="yellow"/>
        </w:rPr>
      </w:pPr>
    </w:p>
    <w:p w14:paraId="69404796" w14:textId="77777777" w:rsidR="003A0F84" w:rsidRPr="003A0F84" w:rsidRDefault="00CF3F6D" w:rsidP="003A0F84">
      <w:pPr>
        <w:rPr>
          <w:rFonts w:ascii="黑体" w:eastAsia="黑体" w:hAnsi="黑体"/>
          <w:b/>
          <w:bCs/>
          <w:sz w:val="24"/>
        </w:rPr>
      </w:pPr>
      <w:r w:rsidRPr="00CF3F6D">
        <w:tab/>
      </w:r>
      <w:r w:rsidRPr="00CF3F6D">
        <w:tab/>
      </w:r>
      <w:r w:rsidRPr="00CF3F6D">
        <w:tab/>
      </w:r>
      <w:r w:rsidRPr="00CF3F6D">
        <w:tab/>
      </w:r>
      <w:r w:rsidRPr="00CF3F6D">
        <w:tab/>
      </w:r>
      <w:r w:rsidRPr="00CF3F6D">
        <w:tab/>
      </w:r>
      <w:r w:rsidRPr="00CF3F6D">
        <w:tab/>
      </w:r>
      <w:r w:rsidRPr="00CF3F6D">
        <w:tab/>
      </w:r>
      <w:r w:rsidRPr="00CF3F6D">
        <w:tab/>
      </w:r>
      <w:r w:rsidRPr="00CF3F6D">
        <w:tab/>
      </w:r>
      <w:r w:rsidRPr="00CF3F6D">
        <w:rPr>
          <w:rFonts w:ascii="黑体" w:eastAsia="黑体" w:hAnsi="黑体"/>
          <w:b/>
          <w:bCs/>
          <w:sz w:val="24"/>
        </w:rPr>
        <w:tab/>
      </w:r>
      <w:r w:rsidRPr="00CF3F6D">
        <w:rPr>
          <w:rFonts w:ascii="黑体" w:eastAsia="黑体" w:hAnsi="黑体" w:hint="eastAsia"/>
          <w:b/>
          <w:bCs/>
          <w:sz w:val="24"/>
        </w:rPr>
        <w:t>指导老师签字：</w:t>
      </w:r>
    </w:p>
    <w:p w14:paraId="62073416" w14:textId="77777777" w:rsidR="00743A95" w:rsidRPr="00743A95" w:rsidRDefault="00743A95" w:rsidP="00743A95">
      <w:pPr>
        <w:spacing w:beforeLines="50" w:before="156" w:afterLines="50" w:after="156" w:line="440" w:lineRule="exact"/>
        <w:jc w:val="center"/>
        <w:rPr>
          <w:rFonts w:eastAsia="黑体"/>
          <w:b/>
          <w:bCs/>
          <w:sz w:val="32"/>
          <w:szCs w:val="32"/>
        </w:rPr>
      </w:pPr>
      <w:r w:rsidRPr="00743A95">
        <w:rPr>
          <w:rFonts w:eastAsia="黑体"/>
          <w:b/>
          <w:bCs/>
          <w:sz w:val="32"/>
          <w:szCs w:val="32"/>
        </w:rPr>
        <w:lastRenderedPageBreak/>
        <w:t>3D Information Acquisition Based on Stereo Vision</w:t>
      </w:r>
    </w:p>
    <w:p w14:paraId="49660DBA" w14:textId="77777777" w:rsidR="00743A95" w:rsidRPr="00743A95" w:rsidRDefault="00743A95" w:rsidP="00743A95">
      <w:pPr>
        <w:spacing w:beforeLines="50" w:before="156" w:afterLines="50" w:after="156" w:line="440" w:lineRule="exact"/>
        <w:ind w:left="2100"/>
        <w:jc w:val="left"/>
        <w:rPr>
          <w:rFonts w:eastAsia="楷体"/>
          <w:sz w:val="24"/>
        </w:rPr>
      </w:pPr>
      <w:r w:rsidRPr="00743A95">
        <w:rPr>
          <w:rFonts w:eastAsia="楷体"/>
          <w:sz w:val="24"/>
        </w:rPr>
        <w:t xml:space="preserve">Student Name: Huang Kai </w:t>
      </w:r>
      <w:r>
        <w:rPr>
          <w:rFonts w:eastAsia="楷体"/>
          <w:sz w:val="24"/>
        </w:rPr>
        <w:tab/>
      </w:r>
      <w:r w:rsidRPr="00743A95">
        <w:rPr>
          <w:rFonts w:eastAsia="楷体"/>
          <w:sz w:val="24"/>
        </w:rPr>
        <w:t>Class :162061</w:t>
      </w:r>
    </w:p>
    <w:p w14:paraId="6B297B53" w14:textId="77777777" w:rsidR="00743A95" w:rsidRPr="00743A95" w:rsidRDefault="00743A95" w:rsidP="00743A95">
      <w:pPr>
        <w:spacing w:beforeLines="50" w:before="156" w:afterLines="50" w:after="156" w:line="440" w:lineRule="exact"/>
        <w:ind w:left="1680" w:firstLine="420"/>
        <w:jc w:val="left"/>
        <w:rPr>
          <w:rFonts w:eastAsia="楷体"/>
          <w:sz w:val="24"/>
        </w:rPr>
      </w:pPr>
      <w:r>
        <w:rPr>
          <w:sz w:val="24"/>
        </w:rPr>
        <w:t>S</w:t>
      </w:r>
      <w:r>
        <w:rPr>
          <w:rFonts w:hint="eastAsia"/>
          <w:sz w:val="24"/>
        </w:rPr>
        <w:t>u</w:t>
      </w:r>
      <w:r>
        <w:rPr>
          <w:sz w:val="24"/>
        </w:rPr>
        <w:t>pervisor</w:t>
      </w:r>
      <w:r w:rsidRPr="00743A95">
        <w:rPr>
          <w:sz w:val="24"/>
        </w:rPr>
        <w:t>: Chu Jun</w:t>
      </w:r>
    </w:p>
    <w:p w14:paraId="316D086E" w14:textId="77777777" w:rsidR="00743A95" w:rsidRPr="00743A95" w:rsidRDefault="00743A95" w:rsidP="00743A95">
      <w:pPr>
        <w:spacing w:line="440" w:lineRule="exact"/>
        <w:rPr>
          <w:rFonts w:eastAsia="楷体"/>
          <w:sz w:val="24"/>
        </w:rPr>
      </w:pPr>
      <w:proofErr w:type="spellStart"/>
      <w:r w:rsidRPr="00743A95">
        <w:rPr>
          <w:rFonts w:eastAsia="楷体"/>
          <w:b/>
          <w:bCs/>
          <w:sz w:val="28"/>
          <w:szCs w:val="28"/>
        </w:rPr>
        <w:t>Absrtact</w:t>
      </w:r>
      <w:proofErr w:type="spellEnd"/>
      <w:r w:rsidRPr="00743A95">
        <w:rPr>
          <w:rFonts w:eastAsia="楷体"/>
          <w:b/>
          <w:bCs/>
          <w:sz w:val="28"/>
          <w:szCs w:val="28"/>
        </w:rPr>
        <w:t>:</w:t>
      </w:r>
      <w:r w:rsidRPr="00743A95">
        <w:rPr>
          <w:rFonts w:eastAsia="楷体"/>
          <w:sz w:val="24"/>
        </w:rPr>
        <w:t xml:space="preserve"> with the rapid development of computer vision and image processing technology, the application field of stereo vision is becoming more and more extensive. binocular stereo vision is to simulate the principle of human binocular imaging, by observing the same scene from two viewpoints to obtain the perceptual image in different perspectives, and then calculate the position deviation (</w:t>
      </w:r>
      <w:r>
        <w:rPr>
          <w:rFonts w:eastAsia="楷体"/>
          <w:sz w:val="24"/>
        </w:rPr>
        <w:t>disparity</w:t>
      </w:r>
      <w:r w:rsidRPr="00743A95">
        <w:rPr>
          <w:rFonts w:eastAsia="楷体"/>
          <w:sz w:val="24"/>
        </w:rPr>
        <w:t>) between image pixels by triangulation principle to obtain the 3d information of the scene. A complete binocular stereo vision system can usually be divided into six parts: image acquisition, camera calibration, image preprocessing and feature extraction, stereo correction, stereo matching, and 3D reconstruction. This paper mainly realizes the whole steps of binocular stereo vision system, and its main work is as follows:</w:t>
      </w:r>
    </w:p>
    <w:p w14:paraId="3EE91F61" w14:textId="77777777" w:rsidR="00743A95" w:rsidRPr="00743A95" w:rsidRDefault="00743A95" w:rsidP="00743A95">
      <w:pPr>
        <w:spacing w:line="440" w:lineRule="exact"/>
        <w:rPr>
          <w:rFonts w:eastAsia="楷体"/>
          <w:sz w:val="24"/>
        </w:rPr>
      </w:pPr>
      <w:r w:rsidRPr="00743A95">
        <w:rPr>
          <w:rFonts w:eastAsia="楷体"/>
          <w:sz w:val="24"/>
        </w:rPr>
        <w:tab/>
        <w:t xml:space="preserve">The camera calibration experiment is carried out by using the checkerboard image in OPENCV official data image set, and the camera calibration is carried out by Zhang </w:t>
      </w:r>
      <w:proofErr w:type="spellStart"/>
      <w:r w:rsidRPr="00743A95">
        <w:rPr>
          <w:rFonts w:eastAsia="楷体"/>
          <w:sz w:val="24"/>
        </w:rPr>
        <w:t>Zhengyou</w:t>
      </w:r>
      <w:proofErr w:type="spellEnd"/>
      <w:r w:rsidRPr="00743A95">
        <w:rPr>
          <w:rFonts w:eastAsia="楷体"/>
          <w:sz w:val="24"/>
        </w:rPr>
        <w:t xml:space="preserve"> camera calibration method, so as to obtain the internal and external parameters and distortion coefficient of the camera. Then the image pair is distorted and corrected by SIFT algorithm, SURF algorithm and AKAZE algorithm.</w:t>
      </w:r>
    </w:p>
    <w:p w14:paraId="1065A7A7" w14:textId="77777777" w:rsidR="00743A95" w:rsidRPr="00743A95" w:rsidRDefault="00743A95" w:rsidP="00743A95">
      <w:pPr>
        <w:spacing w:line="440" w:lineRule="exact"/>
        <w:ind w:firstLine="420"/>
        <w:rPr>
          <w:rFonts w:eastAsia="楷体"/>
          <w:sz w:val="24"/>
        </w:rPr>
      </w:pPr>
      <w:r w:rsidRPr="00743A95">
        <w:rPr>
          <w:rFonts w:eastAsia="楷体"/>
          <w:sz w:val="24"/>
        </w:rPr>
        <w:t>Using the principle of polar geometry in stereo vision, stereo correction of image pairs; dense stereo matching algorithm, SGBM calculation, BM algorithm and SAD algorithm are used to process standard stereo images in the stereo vision database of Middlebury university.</w:t>
      </w:r>
    </w:p>
    <w:p w14:paraId="26DD7C39" w14:textId="77777777" w:rsidR="00743A95" w:rsidRDefault="00743A95" w:rsidP="00CF3F6D">
      <w:pPr>
        <w:spacing w:line="440" w:lineRule="exact"/>
        <w:ind w:firstLine="420"/>
        <w:rPr>
          <w:rFonts w:eastAsia="楷体"/>
          <w:sz w:val="24"/>
        </w:rPr>
      </w:pPr>
      <w:r w:rsidRPr="00743A95">
        <w:rPr>
          <w:rFonts w:eastAsia="楷体"/>
          <w:sz w:val="24"/>
        </w:rPr>
        <w:t>Through the geometric relationship of parallel binocular stereo vision, the parallax map is generated into depth map; the depth information and color are projected into 3D space by using transformation matrix, so that the point cloud and 3D information of the image can be obtained, and finally the 3</w:t>
      </w:r>
      <w:r>
        <w:rPr>
          <w:rFonts w:eastAsia="楷体"/>
          <w:sz w:val="24"/>
        </w:rPr>
        <w:t>D</w:t>
      </w:r>
      <w:r w:rsidRPr="00743A95">
        <w:rPr>
          <w:rFonts w:eastAsia="楷体"/>
          <w:sz w:val="24"/>
        </w:rPr>
        <w:t xml:space="preserve"> point cloud M</w:t>
      </w:r>
      <w:r w:rsidR="00A05004">
        <w:rPr>
          <w:rFonts w:eastAsia="楷体"/>
          <w:sz w:val="24"/>
        </w:rPr>
        <w:t>e</w:t>
      </w:r>
      <w:r w:rsidRPr="00743A95">
        <w:rPr>
          <w:rFonts w:eastAsia="楷体"/>
          <w:sz w:val="24"/>
        </w:rPr>
        <w:t>shLab display the image scene is used.</w:t>
      </w:r>
    </w:p>
    <w:p w14:paraId="19F36649" w14:textId="77777777" w:rsidR="003A0F84" w:rsidRDefault="003A0F84" w:rsidP="00CF3F6D">
      <w:pPr>
        <w:spacing w:line="440" w:lineRule="exact"/>
        <w:ind w:firstLine="420"/>
        <w:rPr>
          <w:rFonts w:eastAsia="楷体"/>
          <w:sz w:val="24"/>
        </w:rPr>
      </w:pPr>
      <w:r w:rsidRPr="003A0F84">
        <w:rPr>
          <w:rFonts w:eastAsia="楷体"/>
          <w:sz w:val="24"/>
        </w:rPr>
        <w:t>Finally, set up a two-eye stereovision experimental platform, using pyQt5 programming to develop system software, to achieve the overall process of the two-eye stereo vision system.</w:t>
      </w:r>
    </w:p>
    <w:p w14:paraId="1768E28F" w14:textId="324B1D4B" w:rsidR="003A0F84" w:rsidRPr="00351928" w:rsidRDefault="00743A95" w:rsidP="00351928">
      <w:pPr>
        <w:spacing w:line="440" w:lineRule="exact"/>
        <w:ind w:left="1124" w:hangingChars="400" w:hanging="1124"/>
        <w:rPr>
          <w:sz w:val="24"/>
          <w:highlight w:val="yellow"/>
          <w:u w:val="single"/>
        </w:rPr>
      </w:pPr>
      <w:r w:rsidRPr="00743A95">
        <w:rPr>
          <w:rFonts w:eastAsia="楷体"/>
          <w:b/>
          <w:bCs/>
          <w:sz w:val="28"/>
          <w:szCs w:val="28"/>
        </w:rPr>
        <w:t>Keywords:</w:t>
      </w:r>
      <w:r w:rsidRPr="00743A95">
        <w:rPr>
          <w:rFonts w:eastAsia="楷体"/>
          <w:sz w:val="24"/>
        </w:rPr>
        <w:t xml:space="preserve"> stereo vision; camera calibration; stereo matching ;3D information</w:t>
      </w:r>
    </w:p>
    <w:p w14:paraId="2DC84372" w14:textId="77777777" w:rsidR="00CF3F6D" w:rsidRPr="00CF3F6D" w:rsidRDefault="00CF3F6D" w:rsidP="00743A95">
      <w:pPr>
        <w:spacing w:line="440" w:lineRule="exact"/>
        <w:rPr>
          <w:b/>
          <w:bCs/>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sidRPr="00CF3F6D">
        <w:rPr>
          <w:b/>
          <w:bCs/>
          <w:sz w:val="24"/>
        </w:rPr>
        <w:t>Signature of Supervisor:</w:t>
      </w:r>
    </w:p>
    <w:p w14:paraId="62BA2C57" w14:textId="77777777" w:rsidR="00215C90" w:rsidRDefault="00CF3F6D" w:rsidP="009A1B5E">
      <w:pPr>
        <w:spacing w:line="360" w:lineRule="auto"/>
        <w:ind w:left="1807" w:hangingChars="600" w:hanging="1807"/>
        <w:jc w:val="center"/>
        <w:rPr>
          <w:noProof/>
        </w:rPr>
      </w:pPr>
      <w:r>
        <w:rPr>
          <w:rFonts w:ascii="宋体" w:hAnsi="宋体"/>
          <w:b/>
          <w:sz w:val="30"/>
          <w:szCs w:val="30"/>
        </w:rPr>
        <w:br w:type="page"/>
      </w:r>
      <w:r w:rsidR="00D06B3D" w:rsidRPr="009E34EB">
        <w:rPr>
          <w:rFonts w:ascii="宋体" w:hAnsi="宋体" w:hint="eastAsia"/>
          <w:b/>
          <w:sz w:val="30"/>
          <w:szCs w:val="30"/>
        </w:rPr>
        <w:lastRenderedPageBreak/>
        <w:t>目录</w:t>
      </w:r>
      <w:r w:rsidR="00D06B3D" w:rsidRPr="00D06B3D">
        <w:rPr>
          <w:rFonts w:ascii="宋体" w:hAnsi="宋体"/>
          <w:color w:val="0000FF"/>
          <w:sz w:val="24"/>
          <w:shd w:val="pct15" w:color="auto" w:fill="FFFFFF"/>
        </w:rPr>
        <w:fldChar w:fldCharType="begin"/>
      </w:r>
      <w:r w:rsidR="00D06B3D" w:rsidRPr="00D06B3D">
        <w:rPr>
          <w:rFonts w:ascii="宋体" w:hAnsi="宋体"/>
          <w:color w:val="0000FF"/>
          <w:sz w:val="24"/>
          <w:shd w:val="pct15" w:color="auto" w:fill="FFFFFF"/>
        </w:rPr>
        <w:instrText xml:space="preserve"> </w:instrText>
      </w:r>
      <w:r w:rsidR="00D06B3D" w:rsidRPr="00D06B3D">
        <w:rPr>
          <w:rFonts w:ascii="宋体" w:hAnsi="宋体" w:hint="eastAsia"/>
          <w:color w:val="0000FF"/>
          <w:sz w:val="24"/>
          <w:shd w:val="pct15" w:color="auto" w:fill="FFFFFF"/>
        </w:rPr>
        <w:instrText>TOC \o "1-3" \h \z \u</w:instrText>
      </w:r>
      <w:r w:rsidR="00D06B3D" w:rsidRPr="00D06B3D">
        <w:rPr>
          <w:rFonts w:ascii="宋体" w:hAnsi="宋体"/>
          <w:color w:val="0000FF"/>
          <w:sz w:val="24"/>
          <w:shd w:val="pct15" w:color="auto" w:fill="FFFFFF"/>
        </w:rPr>
        <w:instrText xml:space="preserve"> </w:instrText>
      </w:r>
      <w:r w:rsidR="00D06B3D" w:rsidRPr="00D06B3D">
        <w:rPr>
          <w:rFonts w:ascii="宋体" w:hAnsi="宋体"/>
          <w:color w:val="0000FF"/>
          <w:sz w:val="24"/>
          <w:shd w:val="pct15" w:color="auto" w:fill="FFFFFF"/>
        </w:rPr>
        <w:fldChar w:fldCharType="separate"/>
      </w:r>
    </w:p>
    <w:p w14:paraId="259BEF68" w14:textId="609A84A1" w:rsidR="00215C90" w:rsidRDefault="007D5827">
      <w:pPr>
        <w:pStyle w:val="TOC1"/>
        <w:tabs>
          <w:tab w:val="right" w:leader="dot" w:pos="8778"/>
        </w:tabs>
        <w:rPr>
          <w:rFonts w:asciiTheme="minorHAnsi" w:eastAsiaTheme="minorEastAsia" w:hAnsiTheme="minorHAnsi" w:cstheme="minorBidi"/>
          <w:noProof/>
          <w:szCs w:val="22"/>
        </w:rPr>
      </w:pPr>
      <w:hyperlink w:anchor="_Toc40684936" w:history="1">
        <w:r w:rsidR="00215C90" w:rsidRPr="00150A87">
          <w:rPr>
            <w:rStyle w:val="aa"/>
            <w:rFonts w:ascii="宋体" w:hAnsi="宋体"/>
            <w:noProof/>
          </w:rPr>
          <w:t>第1章　引言</w:t>
        </w:r>
        <w:r w:rsidR="00215C90">
          <w:rPr>
            <w:noProof/>
            <w:webHidden/>
          </w:rPr>
          <w:tab/>
        </w:r>
        <w:r w:rsidR="00215C90">
          <w:rPr>
            <w:noProof/>
            <w:webHidden/>
          </w:rPr>
          <w:fldChar w:fldCharType="begin"/>
        </w:r>
        <w:r w:rsidR="00215C90">
          <w:rPr>
            <w:noProof/>
            <w:webHidden/>
          </w:rPr>
          <w:instrText xml:space="preserve"> PAGEREF _Toc40684936 \h </w:instrText>
        </w:r>
        <w:r w:rsidR="00215C90">
          <w:rPr>
            <w:noProof/>
            <w:webHidden/>
          </w:rPr>
        </w:r>
        <w:r w:rsidR="00215C90">
          <w:rPr>
            <w:noProof/>
            <w:webHidden/>
          </w:rPr>
          <w:fldChar w:fldCharType="separate"/>
        </w:r>
        <w:r w:rsidR="00215C90">
          <w:rPr>
            <w:noProof/>
            <w:webHidden/>
          </w:rPr>
          <w:t>1</w:t>
        </w:r>
        <w:r w:rsidR="00215C90">
          <w:rPr>
            <w:noProof/>
            <w:webHidden/>
          </w:rPr>
          <w:fldChar w:fldCharType="end"/>
        </w:r>
      </w:hyperlink>
    </w:p>
    <w:p w14:paraId="6A3C1FC7" w14:textId="35B0C345" w:rsidR="00215C90" w:rsidRDefault="007D5827">
      <w:pPr>
        <w:pStyle w:val="TOC2"/>
        <w:tabs>
          <w:tab w:val="right" w:leader="dot" w:pos="8778"/>
        </w:tabs>
        <w:rPr>
          <w:rFonts w:asciiTheme="minorHAnsi" w:eastAsiaTheme="minorEastAsia" w:hAnsiTheme="minorHAnsi" w:cstheme="minorBidi"/>
          <w:noProof/>
          <w:szCs w:val="22"/>
        </w:rPr>
      </w:pPr>
      <w:hyperlink w:anchor="_Toc40684937" w:history="1">
        <w:r w:rsidR="00215C90" w:rsidRPr="00150A87">
          <w:rPr>
            <w:rStyle w:val="aa"/>
            <w:rFonts w:ascii="宋体" w:hAnsi="宋体"/>
            <w:noProof/>
          </w:rPr>
          <w:t>1.1课题的来源与研究意义</w:t>
        </w:r>
        <w:r w:rsidR="00215C90">
          <w:rPr>
            <w:noProof/>
            <w:webHidden/>
          </w:rPr>
          <w:tab/>
        </w:r>
        <w:r w:rsidR="00215C90">
          <w:rPr>
            <w:noProof/>
            <w:webHidden/>
          </w:rPr>
          <w:fldChar w:fldCharType="begin"/>
        </w:r>
        <w:r w:rsidR="00215C90">
          <w:rPr>
            <w:noProof/>
            <w:webHidden/>
          </w:rPr>
          <w:instrText xml:space="preserve"> PAGEREF _Toc40684937 \h </w:instrText>
        </w:r>
        <w:r w:rsidR="00215C90">
          <w:rPr>
            <w:noProof/>
            <w:webHidden/>
          </w:rPr>
        </w:r>
        <w:r w:rsidR="00215C90">
          <w:rPr>
            <w:noProof/>
            <w:webHidden/>
          </w:rPr>
          <w:fldChar w:fldCharType="separate"/>
        </w:r>
        <w:r w:rsidR="00215C90">
          <w:rPr>
            <w:noProof/>
            <w:webHidden/>
          </w:rPr>
          <w:t>1</w:t>
        </w:r>
        <w:r w:rsidR="00215C90">
          <w:rPr>
            <w:noProof/>
            <w:webHidden/>
          </w:rPr>
          <w:fldChar w:fldCharType="end"/>
        </w:r>
      </w:hyperlink>
    </w:p>
    <w:p w14:paraId="1F9BFB93" w14:textId="55A6850A" w:rsidR="00215C90" w:rsidRDefault="007D5827">
      <w:pPr>
        <w:pStyle w:val="TOC2"/>
        <w:tabs>
          <w:tab w:val="right" w:leader="dot" w:pos="8778"/>
        </w:tabs>
        <w:rPr>
          <w:rFonts w:asciiTheme="minorHAnsi" w:eastAsiaTheme="minorEastAsia" w:hAnsiTheme="minorHAnsi" w:cstheme="minorBidi"/>
          <w:noProof/>
          <w:szCs w:val="22"/>
        </w:rPr>
      </w:pPr>
      <w:hyperlink w:anchor="_Toc40684938" w:history="1">
        <w:r w:rsidR="00215C90" w:rsidRPr="00150A87">
          <w:rPr>
            <w:rStyle w:val="aa"/>
            <w:rFonts w:ascii="宋体" w:hAnsi="宋体"/>
            <w:noProof/>
          </w:rPr>
          <w:t>1.2国内外研究概况及发展趋势</w:t>
        </w:r>
        <w:r w:rsidR="00215C90">
          <w:rPr>
            <w:noProof/>
            <w:webHidden/>
          </w:rPr>
          <w:tab/>
        </w:r>
        <w:r w:rsidR="00215C90">
          <w:rPr>
            <w:noProof/>
            <w:webHidden/>
          </w:rPr>
          <w:fldChar w:fldCharType="begin"/>
        </w:r>
        <w:r w:rsidR="00215C90">
          <w:rPr>
            <w:noProof/>
            <w:webHidden/>
          </w:rPr>
          <w:instrText xml:space="preserve"> PAGEREF _Toc40684938 \h </w:instrText>
        </w:r>
        <w:r w:rsidR="00215C90">
          <w:rPr>
            <w:noProof/>
            <w:webHidden/>
          </w:rPr>
        </w:r>
        <w:r w:rsidR="00215C90">
          <w:rPr>
            <w:noProof/>
            <w:webHidden/>
          </w:rPr>
          <w:fldChar w:fldCharType="separate"/>
        </w:r>
        <w:r w:rsidR="00215C90">
          <w:rPr>
            <w:noProof/>
            <w:webHidden/>
          </w:rPr>
          <w:t>1</w:t>
        </w:r>
        <w:r w:rsidR="00215C90">
          <w:rPr>
            <w:noProof/>
            <w:webHidden/>
          </w:rPr>
          <w:fldChar w:fldCharType="end"/>
        </w:r>
      </w:hyperlink>
    </w:p>
    <w:p w14:paraId="3E0EE78E" w14:textId="4A48F363" w:rsidR="00215C90" w:rsidRDefault="007D5827">
      <w:pPr>
        <w:pStyle w:val="TOC3"/>
        <w:tabs>
          <w:tab w:val="right" w:leader="dot" w:pos="8778"/>
        </w:tabs>
        <w:rPr>
          <w:rFonts w:asciiTheme="minorHAnsi" w:eastAsiaTheme="minorEastAsia" w:hAnsiTheme="minorHAnsi" w:cstheme="minorBidi"/>
          <w:noProof/>
          <w:szCs w:val="22"/>
        </w:rPr>
      </w:pPr>
      <w:hyperlink w:anchor="_Toc40684939" w:history="1">
        <w:r w:rsidR="00215C90" w:rsidRPr="00150A87">
          <w:rPr>
            <w:rStyle w:val="aa"/>
            <w:rFonts w:ascii="宋体" w:hAnsi="宋体"/>
            <w:noProof/>
          </w:rPr>
          <w:t>1.2.1国外研究概况及发展趋势</w:t>
        </w:r>
        <w:r w:rsidR="00215C90">
          <w:rPr>
            <w:noProof/>
            <w:webHidden/>
          </w:rPr>
          <w:tab/>
        </w:r>
        <w:r w:rsidR="00215C90">
          <w:rPr>
            <w:noProof/>
            <w:webHidden/>
          </w:rPr>
          <w:fldChar w:fldCharType="begin"/>
        </w:r>
        <w:r w:rsidR="00215C90">
          <w:rPr>
            <w:noProof/>
            <w:webHidden/>
          </w:rPr>
          <w:instrText xml:space="preserve"> PAGEREF _Toc40684939 \h </w:instrText>
        </w:r>
        <w:r w:rsidR="00215C90">
          <w:rPr>
            <w:noProof/>
            <w:webHidden/>
          </w:rPr>
        </w:r>
        <w:r w:rsidR="00215C90">
          <w:rPr>
            <w:noProof/>
            <w:webHidden/>
          </w:rPr>
          <w:fldChar w:fldCharType="separate"/>
        </w:r>
        <w:r w:rsidR="00215C90">
          <w:rPr>
            <w:noProof/>
            <w:webHidden/>
          </w:rPr>
          <w:t>1</w:t>
        </w:r>
        <w:r w:rsidR="00215C90">
          <w:rPr>
            <w:noProof/>
            <w:webHidden/>
          </w:rPr>
          <w:fldChar w:fldCharType="end"/>
        </w:r>
      </w:hyperlink>
    </w:p>
    <w:p w14:paraId="5CD6126B" w14:textId="0F82E926" w:rsidR="00215C90" w:rsidRDefault="007D5827">
      <w:pPr>
        <w:pStyle w:val="TOC3"/>
        <w:tabs>
          <w:tab w:val="right" w:leader="dot" w:pos="8778"/>
        </w:tabs>
        <w:rPr>
          <w:rFonts w:asciiTheme="minorHAnsi" w:eastAsiaTheme="minorEastAsia" w:hAnsiTheme="minorHAnsi" w:cstheme="minorBidi"/>
          <w:noProof/>
          <w:szCs w:val="22"/>
        </w:rPr>
      </w:pPr>
      <w:hyperlink w:anchor="_Toc40684940" w:history="1">
        <w:r w:rsidR="00215C90" w:rsidRPr="00150A87">
          <w:rPr>
            <w:rStyle w:val="aa"/>
            <w:rFonts w:ascii="宋体" w:hAnsi="宋体"/>
            <w:noProof/>
          </w:rPr>
          <w:t>1.2.2国内研究概况及发展趋势</w:t>
        </w:r>
        <w:r w:rsidR="00215C90">
          <w:rPr>
            <w:noProof/>
            <w:webHidden/>
          </w:rPr>
          <w:tab/>
        </w:r>
        <w:r w:rsidR="00215C90">
          <w:rPr>
            <w:noProof/>
            <w:webHidden/>
          </w:rPr>
          <w:fldChar w:fldCharType="begin"/>
        </w:r>
        <w:r w:rsidR="00215C90">
          <w:rPr>
            <w:noProof/>
            <w:webHidden/>
          </w:rPr>
          <w:instrText xml:space="preserve"> PAGEREF _Toc40684940 \h </w:instrText>
        </w:r>
        <w:r w:rsidR="00215C90">
          <w:rPr>
            <w:noProof/>
            <w:webHidden/>
          </w:rPr>
        </w:r>
        <w:r w:rsidR="00215C90">
          <w:rPr>
            <w:noProof/>
            <w:webHidden/>
          </w:rPr>
          <w:fldChar w:fldCharType="separate"/>
        </w:r>
        <w:r w:rsidR="00215C90">
          <w:rPr>
            <w:noProof/>
            <w:webHidden/>
          </w:rPr>
          <w:t>3</w:t>
        </w:r>
        <w:r w:rsidR="00215C90">
          <w:rPr>
            <w:noProof/>
            <w:webHidden/>
          </w:rPr>
          <w:fldChar w:fldCharType="end"/>
        </w:r>
      </w:hyperlink>
    </w:p>
    <w:p w14:paraId="1B8D78ED" w14:textId="2DDD4288" w:rsidR="00215C90" w:rsidRDefault="007D5827">
      <w:pPr>
        <w:pStyle w:val="TOC2"/>
        <w:tabs>
          <w:tab w:val="right" w:leader="dot" w:pos="8778"/>
        </w:tabs>
        <w:rPr>
          <w:rFonts w:asciiTheme="minorHAnsi" w:eastAsiaTheme="minorEastAsia" w:hAnsiTheme="minorHAnsi" w:cstheme="minorBidi"/>
          <w:noProof/>
          <w:szCs w:val="22"/>
        </w:rPr>
      </w:pPr>
      <w:hyperlink w:anchor="_Toc40684941" w:history="1">
        <w:r w:rsidR="00215C90" w:rsidRPr="00150A87">
          <w:rPr>
            <w:rStyle w:val="aa"/>
            <w:rFonts w:ascii="宋体" w:hAnsi="宋体"/>
            <w:noProof/>
          </w:rPr>
          <w:t>1.3　研究内容</w:t>
        </w:r>
        <w:r w:rsidR="00215C90">
          <w:rPr>
            <w:noProof/>
            <w:webHidden/>
          </w:rPr>
          <w:tab/>
        </w:r>
        <w:r w:rsidR="00215C90">
          <w:rPr>
            <w:noProof/>
            <w:webHidden/>
          </w:rPr>
          <w:fldChar w:fldCharType="begin"/>
        </w:r>
        <w:r w:rsidR="00215C90">
          <w:rPr>
            <w:noProof/>
            <w:webHidden/>
          </w:rPr>
          <w:instrText xml:space="preserve"> PAGEREF _Toc40684941 \h </w:instrText>
        </w:r>
        <w:r w:rsidR="00215C90">
          <w:rPr>
            <w:noProof/>
            <w:webHidden/>
          </w:rPr>
        </w:r>
        <w:r w:rsidR="00215C90">
          <w:rPr>
            <w:noProof/>
            <w:webHidden/>
          </w:rPr>
          <w:fldChar w:fldCharType="separate"/>
        </w:r>
        <w:r w:rsidR="00215C90">
          <w:rPr>
            <w:noProof/>
            <w:webHidden/>
          </w:rPr>
          <w:t>4</w:t>
        </w:r>
        <w:r w:rsidR="00215C90">
          <w:rPr>
            <w:noProof/>
            <w:webHidden/>
          </w:rPr>
          <w:fldChar w:fldCharType="end"/>
        </w:r>
      </w:hyperlink>
    </w:p>
    <w:p w14:paraId="1D64DEB6" w14:textId="34E3F2CD" w:rsidR="00215C90" w:rsidRDefault="007D5827">
      <w:pPr>
        <w:pStyle w:val="TOC2"/>
        <w:tabs>
          <w:tab w:val="right" w:leader="dot" w:pos="8778"/>
        </w:tabs>
        <w:rPr>
          <w:rFonts w:asciiTheme="minorHAnsi" w:eastAsiaTheme="minorEastAsia" w:hAnsiTheme="minorHAnsi" w:cstheme="minorBidi"/>
          <w:noProof/>
          <w:szCs w:val="22"/>
        </w:rPr>
      </w:pPr>
      <w:hyperlink w:anchor="_Toc40684942" w:history="1">
        <w:r w:rsidR="00215C90" w:rsidRPr="00150A87">
          <w:rPr>
            <w:rStyle w:val="aa"/>
            <w:rFonts w:ascii="宋体" w:hAnsi="宋体"/>
            <w:noProof/>
          </w:rPr>
          <w:t>1.4　论文结构安排</w:t>
        </w:r>
        <w:r w:rsidR="00215C90">
          <w:rPr>
            <w:noProof/>
            <w:webHidden/>
          </w:rPr>
          <w:tab/>
        </w:r>
        <w:r w:rsidR="00215C90">
          <w:rPr>
            <w:noProof/>
            <w:webHidden/>
          </w:rPr>
          <w:fldChar w:fldCharType="begin"/>
        </w:r>
        <w:r w:rsidR="00215C90">
          <w:rPr>
            <w:noProof/>
            <w:webHidden/>
          </w:rPr>
          <w:instrText xml:space="preserve"> PAGEREF _Toc40684942 \h </w:instrText>
        </w:r>
        <w:r w:rsidR="00215C90">
          <w:rPr>
            <w:noProof/>
            <w:webHidden/>
          </w:rPr>
        </w:r>
        <w:r w:rsidR="00215C90">
          <w:rPr>
            <w:noProof/>
            <w:webHidden/>
          </w:rPr>
          <w:fldChar w:fldCharType="separate"/>
        </w:r>
        <w:r w:rsidR="00215C90">
          <w:rPr>
            <w:noProof/>
            <w:webHidden/>
          </w:rPr>
          <w:t>5</w:t>
        </w:r>
        <w:r w:rsidR="00215C90">
          <w:rPr>
            <w:noProof/>
            <w:webHidden/>
          </w:rPr>
          <w:fldChar w:fldCharType="end"/>
        </w:r>
      </w:hyperlink>
    </w:p>
    <w:p w14:paraId="41C0B1F3" w14:textId="41B4F0FF" w:rsidR="00215C90" w:rsidRDefault="007D5827">
      <w:pPr>
        <w:pStyle w:val="TOC1"/>
        <w:tabs>
          <w:tab w:val="right" w:leader="dot" w:pos="8778"/>
        </w:tabs>
        <w:rPr>
          <w:rFonts w:asciiTheme="minorHAnsi" w:eastAsiaTheme="minorEastAsia" w:hAnsiTheme="minorHAnsi" w:cstheme="minorBidi"/>
          <w:noProof/>
          <w:szCs w:val="22"/>
        </w:rPr>
      </w:pPr>
      <w:hyperlink w:anchor="_Toc40684943" w:history="1">
        <w:r w:rsidR="00215C90" w:rsidRPr="00150A87">
          <w:rPr>
            <w:rStyle w:val="aa"/>
            <w:noProof/>
          </w:rPr>
          <w:t>第</w:t>
        </w:r>
        <w:r w:rsidR="00215C90" w:rsidRPr="00150A87">
          <w:rPr>
            <w:rStyle w:val="aa"/>
            <w:noProof/>
          </w:rPr>
          <w:t>2</w:t>
        </w:r>
        <w:r w:rsidR="00215C90" w:rsidRPr="00150A87">
          <w:rPr>
            <w:rStyle w:val="aa"/>
            <w:noProof/>
          </w:rPr>
          <w:t>章</w:t>
        </w:r>
        <w:r w:rsidR="00215C90" w:rsidRPr="00150A87">
          <w:rPr>
            <w:rStyle w:val="aa"/>
            <w:noProof/>
          </w:rPr>
          <w:t xml:space="preserve"> </w:t>
        </w:r>
        <w:r w:rsidR="00215C90" w:rsidRPr="00150A87">
          <w:rPr>
            <w:rStyle w:val="aa"/>
            <w:noProof/>
          </w:rPr>
          <w:t>双目立体视觉基本理论</w:t>
        </w:r>
        <w:r w:rsidR="00215C90">
          <w:rPr>
            <w:noProof/>
            <w:webHidden/>
          </w:rPr>
          <w:tab/>
        </w:r>
        <w:r w:rsidR="00215C90">
          <w:rPr>
            <w:noProof/>
            <w:webHidden/>
          </w:rPr>
          <w:fldChar w:fldCharType="begin"/>
        </w:r>
        <w:r w:rsidR="00215C90">
          <w:rPr>
            <w:noProof/>
            <w:webHidden/>
          </w:rPr>
          <w:instrText xml:space="preserve"> PAGEREF _Toc40684943 \h </w:instrText>
        </w:r>
        <w:r w:rsidR="00215C90">
          <w:rPr>
            <w:noProof/>
            <w:webHidden/>
          </w:rPr>
        </w:r>
        <w:r w:rsidR="00215C90">
          <w:rPr>
            <w:noProof/>
            <w:webHidden/>
          </w:rPr>
          <w:fldChar w:fldCharType="separate"/>
        </w:r>
        <w:r w:rsidR="00215C90">
          <w:rPr>
            <w:noProof/>
            <w:webHidden/>
          </w:rPr>
          <w:t>5</w:t>
        </w:r>
        <w:r w:rsidR="00215C90">
          <w:rPr>
            <w:noProof/>
            <w:webHidden/>
          </w:rPr>
          <w:fldChar w:fldCharType="end"/>
        </w:r>
      </w:hyperlink>
    </w:p>
    <w:p w14:paraId="18779C35" w14:textId="5083D374" w:rsidR="00215C90" w:rsidRDefault="007D5827">
      <w:pPr>
        <w:pStyle w:val="TOC2"/>
        <w:tabs>
          <w:tab w:val="right" w:leader="dot" w:pos="8778"/>
        </w:tabs>
        <w:rPr>
          <w:rFonts w:asciiTheme="minorHAnsi" w:eastAsiaTheme="minorEastAsia" w:hAnsiTheme="minorHAnsi" w:cstheme="minorBidi"/>
          <w:noProof/>
          <w:szCs w:val="22"/>
        </w:rPr>
      </w:pPr>
      <w:hyperlink w:anchor="_Toc40684944" w:history="1">
        <w:r w:rsidR="00215C90" w:rsidRPr="00150A87">
          <w:rPr>
            <w:rStyle w:val="aa"/>
            <w:noProof/>
          </w:rPr>
          <w:t xml:space="preserve">2.1 </w:t>
        </w:r>
        <w:r w:rsidR="00215C90" w:rsidRPr="00150A87">
          <w:rPr>
            <w:rStyle w:val="aa"/>
            <w:noProof/>
          </w:rPr>
          <w:t>相机模型</w:t>
        </w:r>
        <w:r w:rsidR="00215C90">
          <w:rPr>
            <w:noProof/>
            <w:webHidden/>
          </w:rPr>
          <w:tab/>
        </w:r>
        <w:r w:rsidR="00215C90">
          <w:rPr>
            <w:noProof/>
            <w:webHidden/>
          </w:rPr>
          <w:fldChar w:fldCharType="begin"/>
        </w:r>
        <w:r w:rsidR="00215C90">
          <w:rPr>
            <w:noProof/>
            <w:webHidden/>
          </w:rPr>
          <w:instrText xml:space="preserve"> PAGEREF _Toc40684944 \h </w:instrText>
        </w:r>
        <w:r w:rsidR="00215C90">
          <w:rPr>
            <w:noProof/>
            <w:webHidden/>
          </w:rPr>
        </w:r>
        <w:r w:rsidR="00215C90">
          <w:rPr>
            <w:noProof/>
            <w:webHidden/>
          </w:rPr>
          <w:fldChar w:fldCharType="separate"/>
        </w:r>
        <w:r w:rsidR="00215C90">
          <w:rPr>
            <w:noProof/>
            <w:webHidden/>
          </w:rPr>
          <w:t>5</w:t>
        </w:r>
        <w:r w:rsidR="00215C90">
          <w:rPr>
            <w:noProof/>
            <w:webHidden/>
          </w:rPr>
          <w:fldChar w:fldCharType="end"/>
        </w:r>
      </w:hyperlink>
    </w:p>
    <w:p w14:paraId="3FB06A6E" w14:textId="6C20A455" w:rsidR="00215C90" w:rsidRDefault="007D5827">
      <w:pPr>
        <w:pStyle w:val="TOC3"/>
        <w:tabs>
          <w:tab w:val="right" w:leader="dot" w:pos="8778"/>
        </w:tabs>
        <w:rPr>
          <w:rFonts w:asciiTheme="minorHAnsi" w:eastAsiaTheme="minorEastAsia" w:hAnsiTheme="minorHAnsi" w:cstheme="minorBidi"/>
          <w:noProof/>
          <w:szCs w:val="22"/>
        </w:rPr>
      </w:pPr>
      <w:hyperlink w:anchor="_Toc40684945" w:history="1">
        <w:r w:rsidR="00215C90" w:rsidRPr="00150A87">
          <w:rPr>
            <w:rStyle w:val="aa"/>
            <w:noProof/>
          </w:rPr>
          <w:t xml:space="preserve">2.1.1 </w:t>
        </w:r>
        <w:r w:rsidR="00215C90" w:rsidRPr="00150A87">
          <w:rPr>
            <w:rStyle w:val="aa"/>
            <w:noProof/>
          </w:rPr>
          <w:t>参考坐标系</w:t>
        </w:r>
        <w:r w:rsidR="00215C90">
          <w:rPr>
            <w:noProof/>
            <w:webHidden/>
          </w:rPr>
          <w:tab/>
        </w:r>
        <w:r w:rsidR="00215C90">
          <w:rPr>
            <w:noProof/>
            <w:webHidden/>
          </w:rPr>
          <w:fldChar w:fldCharType="begin"/>
        </w:r>
        <w:r w:rsidR="00215C90">
          <w:rPr>
            <w:noProof/>
            <w:webHidden/>
          </w:rPr>
          <w:instrText xml:space="preserve"> PAGEREF _Toc40684945 \h </w:instrText>
        </w:r>
        <w:r w:rsidR="00215C90">
          <w:rPr>
            <w:noProof/>
            <w:webHidden/>
          </w:rPr>
        </w:r>
        <w:r w:rsidR="00215C90">
          <w:rPr>
            <w:noProof/>
            <w:webHidden/>
          </w:rPr>
          <w:fldChar w:fldCharType="separate"/>
        </w:r>
        <w:r w:rsidR="00215C90">
          <w:rPr>
            <w:noProof/>
            <w:webHidden/>
          </w:rPr>
          <w:t>6</w:t>
        </w:r>
        <w:r w:rsidR="00215C90">
          <w:rPr>
            <w:noProof/>
            <w:webHidden/>
          </w:rPr>
          <w:fldChar w:fldCharType="end"/>
        </w:r>
      </w:hyperlink>
    </w:p>
    <w:p w14:paraId="6DEFDB3F" w14:textId="1CF6E4F2" w:rsidR="00215C90" w:rsidRDefault="007D5827">
      <w:pPr>
        <w:pStyle w:val="TOC3"/>
        <w:tabs>
          <w:tab w:val="right" w:leader="dot" w:pos="8778"/>
        </w:tabs>
        <w:rPr>
          <w:rFonts w:asciiTheme="minorHAnsi" w:eastAsiaTheme="minorEastAsia" w:hAnsiTheme="minorHAnsi" w:cstheme="minorBidi"/>
          <w:noProof/>
          <w:szCs w:val="22"/>
        </w:rPr>
      </w:pPr>
      <w:hyperlink w:anchor="_Toc40684946" w:history="1">
        <w:r w:rsidR="00215C90" w:rsidRPr="00150A87">
          <w:rPr>
            <w:rStyle w:val="aa"/>
            <w:noProof/>
          </w:rPr>
          <w:t xml:space="preserve">2.1.2 </w:t>
        </w:r>
        <w:r w:rsidR="00215C90" w:rsidRPr="00150A87">
          <w:rPr>
            <w:rStyle w:val="aa"/>
            <w:noProof/>
          </w:rPr>
          <w:t>针孔相机模型</w:t>
        </w:r>
        <w:r w:rsidR="00215C90">
          <w:rPr>
            <w:noProof/>
            <w:webHidden/>
          </w:rPr>
          <w:tab/>
        </w:r>
        <w:r w:rsidR="00215C90">
          <w:rPr>
            <w:noProof/>
            <w:webHidden/>
          </w:rPr>
          <w:fldChar w:fldCharType="begin"/>
        </w:r>
        <w:r w:rsidR="00215C90">
          <w:rPr>
            <w:noProof/>
            <w:webHidden/>
          </w:rPr>
          <w:instrText xml:space="preserve"> PAGEREF _Toc40684946 \h </w:instrText>
        </w:r>
        <w:r w:rsidR="00215C90">
          <w:rPr>
            <w:noProof/>
            <w:webHidden/>
          </w:rPr>
        </w:r>
        <w:r w:rsidR="00215C90">
          <w:rPr>
            <w:noProof/>
            <w:webHidden/>
          </w:rPr>
          <w:fldChar w:fldCharType="separate"/>
        </w:r>
        <w:r w:rsidR="00215C90">
          <w:rPr>
            <w:noProof/>
            <w:webHidden/>
          </w:rPr>
          <w:t>6</w:t>
        </w:r>
        <w:r w:rsidR="00215C90">
          <w:rPr>
            <w:noProof/>
            <w:webHidden/>
          </w:rPr>
          <w:fldChar w:fldCharType="end"/>
        </w:r>
      </w:hyperlink>
    </w:p>
    <w:p w14:paraId="25BADF33" w14:textId="49AE7715" w:rsidR="00215C90" w:rsidRDefault="007D5827">
      <w:pPr>
        <w:pStyle w:val="TOC3"/>
        <w:tabs>
          <w:tab w:val="right" w:leader="dot" w:pos="8778"/>
        </w:tabs>
        <w:rPr>
          <w:rFonts w:asciiTheme="minorHAnsi" w:eastAsiaTheme="minorEastAsia" w:hAnsiTheme="minorHAnsi" w:cstheme="minorBidi"/>
          <w:noProof/>
          <w:szCs w:val="22"/>
        </w:rPr>
      </w:pPr>
      <w:hyperlink w:anchor="_Toc40684947" w:history="1">
        <w:r w:rsidR="00215C90" w:rsidRPr="00150A87">
          <w:rPr>
            <w:rStyle w:val="aa"/>
            <w:noProof/>
          </w:rPr>
          <w:t xml:space="preserve">2.1.3 </w:t>
        </w:r>
        <w:r w:rsidR="00215C90" w:rsidRPr="00150A87">
          <w:rPr>
            <w:rStyle w:val="aa"/>
            <w:noProof/>
          </w:rPr>
          <w:t>相机模型中的四大坐标系之间的关系</w:t>
        </w:r>
        <w:r w:rsidR="00215C90">
          <w:rPr>
            <w:noProof/>
            <w:webHidden/>
          </w:rPr>
          <w:tab/>
        </w:r>
        <w:r w:rsidR="00215C90">
          <w:rPr>
            <w:noProof/>
            <w:webHidden/>
          </w:rPr>
          <w:fldChar w:fldCharType="begin"/>
        </w:r>
        <w:r w:rsidR="00215C90">
          <w:rPr>
            <w:noProof/>
            <w:webHidden/>
          </w:rPr>
          <w:instrText xml:space="preserve"> PAGEREF _Toc40684947 \h </w:instrText>
        </w:r>
        <w:r w:rsidR="00215C90">
          <w:rPr>
            <w:noProof/>
            <w:webHidden/>
          </w:rPr>
        </w:r>
        <w:r w:rsidR="00215C90">
          <w:rPr>
            <w:noProof/>
            <w:webHidden/>
          </w:rPr>
          <w:fldChar w:fldCharType="separate"/>
        </w:r>
        <w:r w:rsidR="00215C90">
          <w:rPr>
            <w:noProof/>
            <w:webHidden/>
          </w:rPr>
          <w:t>8</w:t>
        </w:r>
        <w:r w:rsidR="00215C90">
          <w:rPr>
            <w:noProof/>
            <w:webHidden/>
          </w:rPr>
          <w:fldChar w:fldCharType="end"/>
        </w:r>
      </w:hyperlink>
    </w:p>
    <w:p w14:paraId="0D115CCE" w14:textId="49054EAD" w:rsidR="00215C90" w:rsidRDefault="007D5827">
      <w:pPr>
        <w:pStyle w:val="TOC3"/>
        <w:tabs>
          <w:tab w:val="right" w:leader="dot" w:pos="8778"/>
        </w:tabs>
        <w:rPr>
          <w:rFonts w:asciiTheme="minorHAnsi" w:eastAsiaTheme="minorEastAsia" w:hAnsiTheme="minorHAnsi" w:cstheme="minorBidi"/>
          <w:noProof/>
          <w:szCs w:val="22"/>
        </w:rPr>
      </w:pPr>
      <w:hyperlink w:anchor="_Toc40684948" w:history="1">
        <w:r w:rsidR="00215C90" w:rsidRPr="00150A87">
          <w:rPr>
            <w:rStyle w:val="aa"/>
            <w:noProof/>
          </w:rPr>
          <w:t xml:space="preserve">2.1.4 </w:t>
        </w:r>
        <w:r w:rsidR="00215C90" w:rsidRPr="00150A87">
          <w:rPr>
            <w:rStyle w:val="aa"/>
            <w:noProof/>
          </w:rPr>
          <w:t>畸变模型</w:t>
        </w:r>
        <w:r w:rsidR="00215C90">
          <w:rPr>
            <w:noProof/>
            <w:webHidden/>
          </w:rPr>
          <w:tab/>
        </w:r>
        <w:r w:rsidR="00215C90">
          <w:rPr>
            <w:noProof/>
            <w:webHidden/>
          </w:rPr>
          <w:fldChar w:fldCharType="begin"/>
        </w:r>
        <w:r w:rsidR="00215C90">
          <w:rPr>
            <w:noProof/>
            <w:webHidden/>
          </w:rPr>
          <w:instrText xml:space="preserve"> PAGEREF _Toc40684948 \h </w:instrText>
        </w:r>
        <w:r w:rsidR="00215C90">
          <w:rPr>
            <w:noProof/>
            <w:webHidden/>
          </w:rPr>
        </w:r>
        <w:r w:rsidR="00215C90">
          <w:rPr>
            <w:noProof/>
            <w:webHidden/>
          </w:rPr>
          <w:fldChar w:fldCharType="separate"/>
        </w:r>
        <w:r w:rsidR="00215C90">
          <w:rPr>
            <w:noProof/>
            <w:webHidden/>
          </w:rPr>
          <w:t>10</w:t>
        </w:r>
        <w:r w:rsidR="00215C90">
          <w:rPr>
            <w:noProof/>
            <w:webHidden/>
          </w:rPr>
          <w:fldChar w:fldCharType="end"/>
        </w:r>
      </w:hyperlink>
    </w:p>
    <w:p w14:paraId="6E2203EE" w14:textId="55994E74" w:rsidR="00215C90" w:rsidRDefault="007D5827">
      <w:pPr>
        <w:pStyle w:val="TOC2"/>
        <w:tabs>
          <w:tab w:val="right" w:leader="dot" w:pos="8778"/>
        </w:tabs>
        <w:rPr>
          <w:rFonts w:asciiTheme="minorHAnsi" w:eastAsiaTheme="minorEastAsia" w:hAnsiTheme="minorHAnsi" w:cstheme="minorBidi"/>
          <w:noProof/>
          <w:szCs w:val="22"/>
        </w:rPr>
      </w:pPr>
      <w:hyperlink w:anchor="_Toc40684949" w:history="1">
        <w:r w:rsidR="00215C90" w:rsidRPr="00150A87">
          <w:rPr>
            <w:rStyle w:val="aa"/>
            <w:noProof/>
          </w:rPr>
          <w:t xml:space="preserve">2.2 </w:t>
        </w:r>
        <w:r w:rsidR="00215C90" w:rsidRPr="00150A87">
          <w:rPr>
            <w:rStyle w:val="aa"/>
            <w:noProof/>
          </w:rPr>
          <w:t>双目立体视觉</w:t>
        </w:r>
        <w:r w:rsidR="00215C90">
          <w:rPr>
            <w:noProof/>
            <w:webHidden/>
          </w:rPr>
          <w:tab/>
        </w:r>
        <w:r w:rsidR="00215C90">
          <w:rPr>
            <w:noProof/>
            <w:webHidden/>
          </w:rPr>
          <w:fldChar w:fldCharType="begin"/>
        </w:r>
        <w:r w:rsidR="00215C90">
          <w:rPr>
            <w:noProof/>
            <w:webHidden/>
          </w:rPr>
          <w:instrText xml:space="preserve"> PAGEREF _Toc40684949 \h </w:instrText>
        </w:r>
        <w:r w:rsidR="00215C90">
          <w:rPr>
            <w:noProof/>
            <w:webHidden/>
          </w:rPr>
        </w:r>
        <w:r w:rsidR="00215C90">
          <w:rPr>
            <w:noProof/>
            <w:webHidden/>
          </w:rPr>
          <w:fldChar w:fldCharType="separate"/>
        </w:r>
        <w:r w:rsidR="00215C90">
          <w:rPr>
            <w:noProof/>
            <w:webHidden/>
          </w:rPr>
          <w:t>10</w:t>
        </w:r>
        <w:r w:rsidR="00215C90">
          <w:rPr>
            <w:noProof/>
            <w:webHidden/>
          </w:rPr>
          <w:fldChar w:fldCharType="end"/>
        </w:r>
      </w:hyperlink>
    </w:p>
    <w:p w14:paraId="29FDAB09" w14:textId="177B17DC" w:rsidR="00215C90" w:rsidRDefault="007D5827">
      <w:pPr>
        <w:pStyle w:val="TOC3"/>
        <w:tabs>
          <w:tab w:val="right" w:leader="dot" w:pos="8778"/>
        </w:tabs>
        <w:rPr>
          <w:rFonts w:asciiTheme="minorHAnsi" w:eastAsiaTheme="minorEastAsia" w:hAnsiTheme="minorHAnsi" w:cstheme="minorBidi"/>
          <w:noProof/>
          <w:szCs w:val="22"/>
        </w:rPr>
      </w:pPr>
      <w:hyperlink w:anchor="_Toc40684950" w:history="1">
        <w:r w:rsidR="00215C90" w:rsidRPr="00150A87">
          <w:rPr>
            <w:rStyle w:val="aa"/>
            <w:noProof/>
          </w:rPr>
          <w:t xml:space="preserve">2.2.1 </w:t>
        </w:r>
        <w:r w:rsidR="00215C90" w:rsidRPr="00150A87">
          <w:rPr>
            <w:rStyle w:val="aa"/>
            <w:noProof/>
          </w:rPr>
          <w:t>双目相机模型</w:t>
        </w:r>
        <w:r w:rsidR="00215C90">
          <w:rPr>
            <w:noProof/>
            <w:webHidden/>
          </w:rPr>
          <w:tab/>
        </w:r>
        <w:r w:rsidR="00215C90">
          <w:rPr>
            <w:noProof/>
            <w:webHidden/>
          </w:rPr>
          <w:fldChar w:fldCharType="begin"/>
        </w:r>
        <w:r w:rsidR="00215C90">
          <w:rPr>
            <w:noProof/>
            <w:webHidden/>
          </w:rPr>
          <w:instrText xml:space="preserve"> PAGEREF _Toc40684950 \h </w:instrText>
        </w:r>
        <w:r w:rsidR="00215C90">
          <w:rPr>
            <w:noProof/>
            <w:webHidden/>
          </w:rPr>
        </w:r>
        <w:r w:rsidR="00215C90">
          <w:rPr>
            <w:noProof/>
            <w:webHidden/>
          </w:rPr>
          <w:fldChar w:fldCharType="separate"/>
        </w:r>
        <w:r w:rsidR="00215C90">
          <w:rPr>
            <w:noProof/>
            <w:webHidden/>
          </w:rPr>
          <w:t>10</w:t>
        </w:r>
        <w:r w:rsidR="00215C90">
          <w:rPr>
            <w:noProof/>
            <w:webHidden/>
          </w:rPr>
          <w:fldChar w:fldCharType="end"/>
        </w:r>
      </w:hyperlink>
    </w:p>
    <w:p w14:paraId="03974F91" w14:textId="223F8301" w:rsidR="00215C90" w:rsidRDefault="007D5827">
      <w:pPr>
        <w:pStyle w:val="TOC3"/>
        <w:tabs>
          <w:tab w:val="right" w:leader="dot" w:pos="8778"/>
        </w:tabs>
        <w:rPr>
          <w:rFonts w:asciiTheme="minorHAnsi" w:eastAsiaTheme="minorEastAsia" w:hAnsiTheme="minorHAnsi" w:cstheme="minorBidi"/>
          <w:noProof/>
          <w:szCs w:val="22"/>
        </w:rPr>
      </w:pPr>
      <w:hyperlink w:anchor="_Toc40684951" w:history="1">
        <w:r w:rsidR="00215C90" w:rsidRPr="00150A87">
          <w:rPr>
            <w:rStyle w:val="aa"/>
            <w:noProof/>
          </w:rPr>
          <w:t xml:space="preserve">2.2.2 </w:t>
        </w:r>
        <w:r w:rsidR="00215C90" w:rsidRPr="00150A87">
          <w:rPr>
            <w:rStyle w:val="aa"/>
            <w:noProof/>
          </w:rPr>
          <w:t>对极几何</w:t>
        </w:r>
        <w:r w:rsidR="00215C90">
          <w:rPr>
            <w:noProof/>
            <w:webHidden/>
          </w:rPr>
          <w:tab/>
        </w:r>
        <w:r w:rsidR="00215C90">
          <w:rPr>
            <w:noProof/>
            <w:webHidden/>
          </w:rPr>
          <w:fldChar w:fldCharType="begin"/>
        </w:r>
        <w:r w:rsidR="00215C90">
          <w:rPr>
            <w:noProof/>
            <w:webHidden/>
          </w:rPr>
          <w:instrText xml:space="preserve"> PAGEREF _Toc40684951 \h </w:instrText>
        </w:r>
        <w:r w:rsidR="00215C90">
          <w:rPr>
            <w:noProof/>
            <w:webHidden/>
          </w:rPr>
        </w:r>
        <w:r w:rsidR="00215C90">
          <w:rPr>
            <w:noProof/>
            <w:webHidden/>
          </w:rPr>
          <w:fldChar w:fldCharType="separate"/>
        </w:r>
        <w:r w:rsidR="00215C90">
          <w:rPr>
            <w:noProof/>
            <w:webHidden/>
          </w:rPr>
          <w:t>12</w:t>
        </w:r>
        <w:r w:rsidR="00215C90">
          <w:rPr>
            <w:noProof/>
            <w:webHidden/>
          </w:rPr>
          <w:fldChar w:fldCharType="end"/>
        </w:r>
      </w:hyperlink>
    </w:p>
    <w:p w14:paraId="5ED4123D" w14:textId="31476A4F" w:rsidR="00215C90" w:rsidRDefault="007D5827">
      <w:pPr>
        <w:pStyle w:val="TOC2"/>
        <w:tabs>
          <w:tab w:val="right" w:leader="dot" w:pos="8778"/>
        </w:tabs>
        <w:rPr>
          <w:rFonts w:asciiTheme="minorHAnsi" w:eastAsiaTheme="minorEastAsia" w:hAnsiTheme="minorHAnsi" w:cstheme="minorBidi"/>
          <w:noProof/>
          <w:szCs w:val="22"/>
        </w:rPr>
      </w:pPr>
      <w:hyperlink w:anchor="_Toc40684952" w:history="1">
        <w:r w:rsidR="00215C90" w:rsidRPr="00150A87">
          <w:rPr>
            <w:rStyle w:val="aa"/>
            <w:noProof/>
          </w:rPr>
          <w:t>2.3</w:t>
        </w:r>
        <w:r w:rsidR="00215C90" w:rsidRPr="00150A87">
          <w:rPr>
            <w:rStyle w:val="aa"/>
            <w:noProof/>
          </w:rPr>
          <w:t>本章小结</w:t>
        </w:r>
        <w:r w:rsidR="00215C90">
          <w:rPr>
            <w:noProof/>
            <w:webHidden/>
          </w:rPr>
          <w:tab/>
        </w:r>
        <w:r w:rsidR="00215C90">
          <w:rPr>
            <w:noProof/>
            <w:webHidden/>
          </w:rPr>
          <w:fldChar w:fldCharType="begin"/>
        </w:r>
        <w:r w:rsidR="00215C90">
          <w:rPr>
            <w:noProof/>
            <w:webHidden/>
          </w:rPr>
          <w:instrText xml:space="preserve"> PAGEREF _Toc40684952 \h </w:instrText>
        </w:r>
        <w:r w:rsidR="00215C90">
          <w:rPr>
            <w:noProof/>
            <w:webHidden/>
          </w:rPr>
        </w:r>
        <w:r w:rsidR="00215C90">
          <w:rPr>
            <w:noProof/>
            <w:webHidden/>
          </w:rPr>
          <w:fldChar w:fldCharType="separate"/>
        </w:r>
        <w:r w:rsidR="00215C90">
          <w:rPr>
            <w:noProof/>
            <w:webHidden/>
          </w:rPr>
          <w:t>12</w:t>
        </w:r>
        <w:r w:rsidR="00215C90">
          <w:rPr>
            <w:noProof/>
            <w:webHidden/>
          </w:rPr>
          <w:fldChar w:fldCharType="end"/>
        </w:r>
      </w:hyperlink>
    </w:p>
    <w:p w14:paraId="08CCA094" w14:textId="07450E67" w:rsidR="00215C90" w:rsidRDefault="007D5827">
      <w:pPr>
        <w:pStyle w:val="TOC1"/>
        <w:tabs>
          <w:tab w:val="right" w:leader="dot" w:pos="8778"/>
        </w:tabs>
        <w:rPr>
          <w:rFonts w:asciiTheme="minorHAnsi" w:eastAsiaTheme="minorEastAsia" w:hAnsiTheme="minorHAnsi" w:cstheme="minorBidi"/>
          <w:noProof/>
          <w:szCs w:val="22"/>
        </w:rPr>
      </w:pPr>
      <w:hyperlink w:anchor="_Toc40684953" w:history="1">
        <w:r w:rsidR="00215C90" w:rsidRPr="00150A87">
          <w:rPr>
            <w:rStyle w:val="aa"/>
            <w:noProof/>
          </w:rPr>
          <w:t>第</w:t>
        </w:r>
        <w:r w:rsidR="00215C90" w:rsidRPr="00150A87">
          <w:rPr>
            <w:rStyle w:val="aa"/>
            <w:noProof/>
          </w:rPr>
          <w:t>3</w:t>
        </w:r>
        <w:r w:rsidR="00215C90" w:rsidRPr="00150A87">
          <w:rPr>
            <w:rStyle w:val="aa"/>
            <w:noProof/>
          </w:rPr>
          <w:t>章</w:t>
        </w:r>
        <w:r w:rsidR="00215C90" w:rsidRPr="00150A87">
          <w:rPr>
            <w:rStyle w:val="aa"/>
            <w:noProof/>
          </w:rPr>
          <w:t xml:space="preserve"> </w:t>
        </w:r>
        <w:r w:rsidR="00215C90" w:rsidRPr="00150A87">
          <w:rPr>
            <w:rStyle w:val="aa"/>
            <w:noProof/>
          </w:rPr>
          <w:t>双目立体相机标定</w:t>
        </w:r>
        <w:r w:rsidR="00215C90">
          <w:rPr>
            <w:noProof/>
            <w:webHidden/>
          </w:rPr>
          <w:tab/>
        </w:r>
        <w:r w:rsidR="00215C90">
          <w:rPr>
            <w:noProof/>
            <w:webHidden/>
          </w:rPr>
          <w:fldChar w:fldCharType="begin"/>
        </w:r>
        <w:r w:rsidR="00215C90">
          <w:rPr>
            <w:noProof/>
            <w:webHidden/>
          </w:rPr>
          <w:instrText xml:space="preserve"> PAGEREF _Toc40684953 \h </w:instrText>
        </w:r>
        <w:r w:rsidR="00215C90">
          <w:rPr>
            <w:noProof/>
            <w:webHidden/>
          </w:rPr>
        </w:r>
        <w:r w:rsidR="00215C90">
          <w:rPr>
            <w:noProof/>
            <w:webHidden/>
          </w:rPr>
          <w:fldChar w:fldCharType="separate"/>
        </w:r>
        <w:r w:rsidR="00215C90">
          <w:rPr>
            <w:noProof/>
            <w:webHidden/>
          </w:rPr>
          <w:t>12</w:t>
        </w:r>
        <w:r w:rsidR="00215C90">
          <w:rPr>
            <w:noProof/>
            <w:webHidden/>
          </w:rPr>
          <w:fldChar w:fldCharType="end"/>
        </w:r>
      </w:hyperlink>
    </w:p>
    <w:p w14:paraId="2D390F41" w14:textId="2DDE6E36" w:rsidR="00215C90" w:rsidRDefault="007D5827">
      <w:pPr>
        <w:pStyle w:val="TOC2"/>
        <w:tabs>
          <w:tab w:val="right" w:leader="dot" w:pos="8778"/>
        </w:tabs>
        <w:rPr>
          <w:rFonts w:asciiTheme="minorHAnsi" w:eastAsiaTheme="minorEastAsia" w:hAnsiTheme="minorHAnsi" w:cstheme="minorBidi"/>
          <w:noProof/>
          <w:szCs w:val="22"/>
        </w:rPr>
      </w:pPr>
      <w:hyperlink w:anchor="_Toc40684954" w:history="1">
        <w:r w:rsidR="00215C90" w:rsidRPr="00150A87">
          <w:rPr>
            <w:rStyle w:val="aa"/>
            <w:noProof/>
          </w:rPr>
          <w:t xml:space="preserve">3.1 </w:t>
        </w:r>
        <w:r w:rsidR="00215C90" w:rsidRPr="00150A87">
          <w:rPr>
            <w:rStyle w:val="aa"/>
            <w:noProof/>
          </w:rPr>
          <w:t>基本概念</w:t>
        </w:r>
        <w:r w:rsidR="00215C90">
          <w:rPr>
            <w:noProof/>
            <w:webHidden/>
          </w:rPr>
          <w:tab/>
        </w:r>
        <w:r w:rsidR="00215C90">
          <w:rPr>
            <w:noProof/>
            <w:webHidden/>
          </w:rPr>
          <w:fldChar w:fldCharType="begin"/>
        </w:r>
        <w:r w:rsidR="00215C90">
          <w:rPr>
            <w:noProof/>
            <w:webHidden/>
          </w:rPr>
          <w:instrText xml:space="preserve"> PAGEREF _Toc40684954 \h </w:instrText>
        </w:r>
        <w:r w:rsidR="00215C90">
          <w:rPr>
            <w:noProof/>
            <w:webHidden/>
          </w:rPr>
        </w:r>
        <w:r w:rsidR="00215C90">
          <w:rPr>
            <w:noProof/>
            <w:webHidden/>
          </w:rPr>
          <w:fldChar w:fldCharType="separate"/>
        </w:r>
        <w:r w:rsidR="00215C90">
          <w:rPr>
            <w:noProof/>
            <w:webHidden/>
          </w:rPr>
          <w:t>12</w:t>
        </w:r>
        <w:r w:rsidR="00215C90">
          <w:rPr>
            <w:noProof/>
            <w:webHidden/>
          </w:rPr>
          <w:fldChar w:fldCharType="end"/>
        </w:r>
      </w:hyperlink>
    </w:p>
    <w:p w14:paraId="010B0104" w14:textId="4D3E0734" w:rsidR="00215C90" w:rsidRDefault="007D5827">
      <w:pPr>
        <w:pStyle w:val="TOC2"/>
        <w:tabs>
          <w:tab w:val="right" w:leader="dot" w:pos="8778"/>
        </w:tabs>
        <w:rPr>
          <w:rFonts w:asciiTheme="minorHAnsi" w:eastAsiaTheme="minorEastAsia" w:hAnsiTheme="minorHAnsi" w:cstheme="minorBidi"/>
          <w:noProof/>
          <w:szCs w:val="22"/>
        </w:rPr>
      </w:pPr>
      <w:hyperlink w:anchor="_Toc40684955" w:history="1">
        <w:r w:rsidR="00215C90" w:rsidRPr="00150A87">
          <w:rPr>
            <w:rStyle w:val="aa"/>
            <w:noProof/>
          </w:rPr>
          <w:t xml:space="preserve">3.2 </w:t>
        </w:r>
        <w:r w:rsidR="00215C90" w:rsidRPr="00150A87">
          <w:rPr>
            <w:rStyle w:val="aa"/>
            <w:noProof/>
          </w:rPr>
          <w:t>相机标定</w:t>
        </w:r>
        <w:r w:rsidR="00215C90">
          <w:rPr>
            <w:noProof/>
            <w:webHidden/>
          </w:rPr>
          <w:tab/>
        </w:r>
        <w:r w:rsidR="00215C90">
          <w:rPr>
            <w:noProof/>
            <w:webHidden/>
          </w:rPr>
          <w:fldChar w:fldCharType="begin"/>
        </w:r>
        <w:r w:rsidR="00215C90">
          <w:rPr>
            <w:noProof/>
            <w:webHidden/>
          </w:rPr>
          <w:instrText xml:space="preserve"> PAGEREF _Toc40684955 \h </w:instrText>
        </w:r>
        <w:r w:rsidR="00215C90">
          <w:rPr>
            <w:noProof/>
            <w:webHidden/>
          </w:rPr>
        </w:r>
        <w:r w:rsidR="00215C90">
          <w:rPr>
            <w:noProof/>
            <w:webHidden/>
          </w:rPr>
          <w:fldChar w:fldCharType="separate"/>
        </w:r>
        <w:r w:rsidR="00215C90">
          <w:rPr>
            <w:noProof/>
            <w:webHidden/>
          </w:rPr>
          <w:t>13</w:t>
        </w:r>
        <w:r w:rsidR="00215C90">
          <w:rPr>
            <w:noProof/>
            <w:webHidden/>
          </w:rPr>
          <w:fldChar w:fldCharType="end"/>
        </w:r>
      </w:hyperlink>
    </w:p>
    <w:p w14:paraId="1E32A61C" w14:textId="38F0BBB5" w:rsidR="00215C90" w:rsidRDefault="007D5827">
      <w:pPr>
        <w:pStyle w:val="TOC3"/>
        <w:tabs>
          <w:tab w:val="right" w:leader="dot" w:pos="8778"/>
        </w:tabs>
        <w:rPr>
          <w:rFonts w:asciiTheme="minorHAnsi" w:eastAsiaTheme="minorEastAsia" w:hAnsiTheme="minorHAnsi" w:cstheme="minorBidi"/>
          <w:noProof/>
          <w:szCs w:val="22"/>
        </w:rPr>
      </w:pPr>
      <w:hyperlink w:anchor="_Toc40684956" w:history="1">
        <w:r w:rsidR="00215C90" w:rsidRPr="00150A87">
          <w:rPr>
            <w:rStyle w:val="aa"/>
            <w:noProof/>
          </w:rPr>
          <w:t xml:space="preserve">3.2.1 </w:t>
        </w:r>
        <w:r w:rsidR="00215C90" w:rsidRPr="00150A87">
          <w:rPr>
            <w:rStyle w:val="aa"/>
            <w:noProof/>
          </w:rPr>
          <w:t>相机标定方法</w:t>
        </w:r>
        <w:r w:rsidR="00215C90">
          <w:rPr>
            <w:noProof/>
            <w:webHidden/>
          </w:rPr>
          <w:tab/>
        </w:r>
        <w:r w:rsidR="00215C90">
          <w:rPr>
            <w:noProof/>
            <w:webHidden/>
          </w:rPr>
          <w:fldChar w:fldCharType="begin"/>
        </w:r>
        <w:r w:rsidR="00215C90">
          <w:rPr>
            <w:noProof/>
            <w:webHidden/>
          </w:rPr>
          <w:instrText xml:space="preserve"> PAGEREF _Toc40684956 \h </w:instrText>
        </w:r>
        <w:r w:rsidR="00215C90">
          <w:rPr>
            <w:noProof/>
            <w:webHidden/>
          </w:rPr>
        </w:r>
        <w:r w:rsidR="00215C90">
          <w:rPr>
            <w:noProof/>
            <w:webHidden/>
          </w:rPr>
          <w:fldChar w:fldCharType="separate"/>
        </w:r>
        <w:r w:rsidR="00215C90">
          <w:rPr>
            <w:noProof/>
            <w:webHidden/>
          </w:rPr>
          <w:t>13</w:t>
        </w:r>
        <w:r w:rsidR="00215C90">
          <w:rPr>
            <w:noProof/>
            <w:webHidden/>
          </w:rPr>
          <w:fldChar w:fldCharType="end"/>
        </w:r>
      </w:hyperlink>
    </w:p>
    <w:p w14:paraId="181B47BB" w14:textId="072CD86E" w:rsidR="00215C90" w:rsidRDefault="007D5827">
      <w:pPr>
        <w:pStyle w:val="TOC3"/>
        <w:tabs>
          <w:tab w:val="right" w:leader="dot" w:pos="8778"/>
        </w:tabs>
        <w:rPr>
          <w:rFonts w:asciiTheme="minorHAnsi" w:eastAsiaTheme="minorEastAsia" w:hAnsiTheme="minorHAnsi" w:cstheme="minorBidi"/>
          <w:noProof/>
          <w:szCs w:val="22"/>
        </w:rPr>
      </w:pPr>
      <w:hyperlink w:anchor="_Toc40684957" w:history="1">
        <w:r w:rsidR="00215C90" w:rsidRPr="00150A87">
          <w:rPr>
            <w:rStyle w:val="aa"/>
            <w:noProof/>
          </w:rPr>
          <w:t xml:space="preserve">3.2.2 </w:t>
        </w:r>
        <w:r w:rsidR="00215C90" w:rsidRPr="00150A87">
          <w:rPr>
            <w:rStyle w:val="aa"/>
            <w:noProof/>
          </w:rPr>
          <w:t>双目相机标定</w:t>
        </w:r>
        <w:r w:rsidR="00215C90">
          <w:rPr>
            <w:noProof/>
            <w:webHidden/>
          </w:rPr>
          <w:tab/>
        </w:r>
        <w:r w:rsidR="00215C90">
          <w:rPr>
            <w:noProof/>
            <w:webHidden/>
          </w:rPr>
          <w:fldChar w:fldCharType="begin"/>
        </w:r>
        <w:r w:rsidR="00215C90">
          <w:rPr>
            <w:noProof/>
            <w:webHidden/>
          </w:rPr>
          <w:instrText xml:space="preserve"> PAGEREF _Toc40684957 \h </w:instrText>
        </w:r>
        <w:r w:rsidR="00215C90">
          <w:rPr>
            <w:noProof/>
            <w:webHidden/>
          </w:rPr>
        </w:r>
        <w:r w:rsidR="00215C90">
          <w:rPr>
            <w:noProof/>
            <w:webHidden/>
          </w:rPr>
          <w:fldChar w:fldCharType="separate"/>
        </w:r>
        <w:r w:rsidR="00215C90">
          <w:rPr>
            <w:noProof/>
            <w:webHidden/>
          </w:rPr>
          <w:t>13</w:t>
        </w:r>
        <w:r w:rsidR="00215C90">
          <w:rPr>
            <w:noProof/>
            <w:webHidden/>
          </w:rPr>
          <w:fldChar w:fldCharType="end"/>
        </w:r>
      </w:hyperlink>
    </w:p>
    <w:p w14:paraId="699BA1D1" w14:textId="6CA0427B" w:rsidR="00215C90" w:rsidRDefault="007D5827">
      <w:pPr>
        <w:pStyle w:val="TOC2"/>
        <w:tabs>
          <w:tab w:val="right" w:leader="dot" w:pos="8778"/>
        </w:tabs>
        <w:rPr>
          <w:rFonts w:asciiTheme="minorHAnsi" w:eastAsiaTheme="minorEastAsia" w:hAnsiTheme="minorHAnsi" w:cstheme="minorBidi"/>
          <w:noProof/>
          <w:szCs w:val="22"/>
        </w:rPr>
      </w:pPr>
      <w:hyperlink w:anchor="_Toc40684958" w:history="1">
        <w:r w:rsidR="00215C90" w:rsidRPr="00150A87">
          <w:rPr>
            <w:rStyle w:val="aa"/>
            <w:noProof/>
          </w:rPr>
          <w:t xml:space="preserve">3.3 </w:t>
        </w:r>
        <w:r w:rsidR="00215C90" w:rsidRPr="00150A87">
          <w:rPr>
            <w:rStyle w:val="aa"/>
            <w:noProof/>
          </w:rPr>
          <w:t>双目立体相机标定实验与分析</w:t>
        </w:r>
        <w:r w:rsidR="00215C90">
          <w:rPr>
            <w:noProof/>
            <w:webHidden/>
          </w:rPr>
          <w:tab/>
        </w:r>
        <w:r w:rsidR="00215C90">
          <w:rPr>
            <w:noProof/>
            <w:webHidden/>
          </w:rPr>
          <w:fldChar w:fldCharType="begin"/>
        </w:r>
        <w:r w:rsidR="00215C90">
          <w:rPr>
            <w:noProof/>
            <w:webHidden/>
          </w:rPr>
          <w:instrText xml:space="preserve"> PAGEREF _Toc40684958 \h </w:instrText>
        </w:r>
        <w:r w:rsidR="00215C90">
          <w:rPr>
            <w:noProof/>
            <w:webHidden/>
          </w:rPr>
        </w:r>
        <w:r w:rsidR="00215C90">
          <w:rPr>
            <w:noProof/>
            <w:webHidden/>
          </w:rPr>
          <w:fldChar w:fldCharType="separate"/>
        </w:r>
        <w:r w:rsidR="00215C90">
          <w:rPr>
            <w:noProof/>
            <w:webHidden/>
          </w:rPr>
          <w:t>14</w:t>
        </w:r>
        <w:r w:rsidR="00215C90">
          <w:rPr>
            <w:noProof/>
            <w:webHidden/>
          </w:rPr>
          <w:fldChar w:fldCharType="end"/>
        </w:r>
      </w:hyperlink>
    </w:p>
    <w:p w14:paraId="129BBF0F" w14:textId="1295256B" w:rsidR="00215C90" w:rsidRDefault="007D5827">
      <w:pPr>
        <w:pStyle w:val="TOC3"/>
        <w:tabs>
          <w:tab w:val="right" w:leader="dot" w:pos="8778"/>
        </w:tabs>
        <w:rPr>
          <w:rFonts w:asciiTheme="minorHAnsi" w:eastAsiaTheme="minorEastAsia" w:hAnsiTheme="minorHAnsi" w:cstheme="minorBidi"/>
          <w:noProof/>
          <w:szCs w:val="22"/>
        </w:rPr>
      </w:pPr>
      <w:hyperlink w:anchor="_Toc40684959" w:history="1">
        <w:r w:rsidR="00215C90" w:rsidRPr="00150A87">
          <w:rPr>
            <w:rStyle w:val="aa"/>
            <w:noProof/>
          </w:rPr>
          <w:t xml:space="preserve">3.3.1 </w:t>
        </w:r>
        <w:r w:rsidR="00215C90" w:rsidRPr="00150A87">
          <w:rPr>
            <w:rStyle w:val="aa"/>
            <w:noProof/>
          </w:rPr>
          <w:t>相机标定实验数据集</w:t>
        </w:r>
        <w:r w:rsidR="00215C90">
          <w:rPr>
            <w:noProof/>
            <w:webHidden/>
          </w:rPr>
          <w:tab/>
        </w:r>
        <w:r w:rsidR="00215C90">
          <w:rPr>
            <w:noProof/>
            <w:webHidden/>
          </w:rPr>
          <w:fldChar w:fldCharType="begin"/>
        </w:r>
        <w:r w:rsidR="00215C90">
          <w:rPr>
            <w:noProof/>
            <w:webHidden/>
          </w:rPr>
          <w:instrText xml:space="preserve"> PAGEREF _Toc40684959 \h </w:instrText>
        </w:r>
        <w:r w:rsidR="00215C90">
          <w:rPr>
            <w:noProof/>
            <w:webHidden/>
          </w:rPr>
        </w:r>
        <w:r w:rsidR="00215C90">
          <w:rPr>
            <w:noProof/>
            <w:webHidden/>
          </w:rPr>
          <w:fldChar w:fldCharType="separate"/>
        </w:r>
        <w:r w:rsidR="00215C90">
          <w:rPr>
            <w:noProof/>
            <w:webHidden/>
          </w:rPr>
          <w:t>14</w:t>
        </w:r>
        <w:r w:rsidR="00215C90">
          <w:rPr>
            <w:noProof/>
            <w:webHidden/>
          </w:rPr>
          <w:fldChar w:fldCharType="end"/>
        </w:r>
      </w:hyperlink>
    </w:p>
    <w:p w14:paraId="7BFD626F" w14:textId="109E6191" w:rsidR="00215C90" w:rsidRDefault="007D5827">
      <w:pPr>
        <w:pStyle w:val="TOC3"/>
        <w:tabs>
          <w:tab w:val="right" w:leader="dot" w:pos="8778"/>
        </w:tabs>
        <w:rPr>
          <w:rFonts w:asciiTheme="minorHAnsi" w:eastAsiaTheme="minorEastAsia" w:hAnsiTheme="minorHAnsi" w:cstheme="minorBidi"/>
          <w:noProof/>
          <w:szCs w:val="22"/>
        </w:rPr>
      </w:pPr>
      <w:hyperlink w:anchor="_Toc40684960" w:history="1">
        <w:r w:rsidR="00215C90" w:rsidRPr="00150A87">
          <w:rPr>
            <w:rStyle w:val="aa"/>
            <w:noProof/>
          </w:rPr>
          <w:t xml:space="preserve">3.3.2 </w:t>
        </w:r>
        <w:r w:rsidR="00215C90" w:rsidRPr="00150A87">
          <w:rPr>
            <w:rStyle w:val="aa"/>
            <w:noProof/>
          </w:rPr>
          <w:t>实验结果</w:t>
        </w:r>
        <w:r w:rsidR="00215C90">
          <w:rPr>
            <w:noProof/>
            <w:webHidden/>
          </w:rPr>
          <w:tab/>
        </w:r>
        <w:r w:rsidR="00215C90">
          <w:rPr>
            <w:noProof/>
            <w:webHidden/>
          </w:rPr>
          <w:fldChar w:fldCharType="begin"/>
        </w:r>
        <w:r w:rsidR="00215C90">
          <w:rPr>
            <w:noProof/>
            <w:webHidden/>
          </w:rPr>
          <w:instrText xml:space="preserve"> PAGEREF _Toc40684960 \h </w:instrText>
        </w:r>
        <w:r w:rsidR="00215C90">
          <w:rPr>
            <w:noProof/>
            <w:webHidden/>
          </w:rPr>
        </w:r>
        <w:r w:rsidR="00215C90">
          <w:rPr>
            <w:noProof/>
            <w:webHidden/>
          </w:rPr>
          <w:fldChar w:fldCharType="separate"/>
        </w:r>
        <w:r w:rsidR="00215C90">
          <w:rPr>
            <w:noProof/>
            <w:webHidden/>
          </w:rPr>
          <w:t>15</w:t>
        </w:r>
        <w:r w:rsidR="00215C90">
          <w:rPr>
            <w:noProof/>
            <w:webHidden/>
          </w:rPr>
          <w:fldChar w:fldCharType="end"/>
        </w:r>
      </w:hyperlink>
    </w:p>
    <w:p w14:paraId="42B6412C" w14:textId="60C51516" w:rsidR="00215C90" w:rsidRDefault="007D5827">
      <w:pPr>
        <w:pStyle w:val="TOC2"/>
        <w:tabs>
          <w:tab w:val="right" w:leader="dot" w:pos="8778"/>
        </w:tabs>
        <w:rPr>
          <w:rFonts w:asciiTheme="minorHAnsi" w:eastAsiaTheme="minorEastAsia" w:hAnsiTheme="minorHAnsi" w:cstheme="minorBidi"/>
          <w:noProof/>
          <w:szCs w:val="22"/>
        </w:rPr>
      </w:pPr>
      <w:hyperlink w:anchor="_Toc40684961" w:history="1">
        <w:r w:rsidR="00215C90" w:rsidRPr="00150A87">
          <w:rPr>
            <w:rStyle w:val="aa"/>
            <w:noProof/>
          </w:rPr>
          <w:t xml:space="preserve">3.4 </w:t>
        </w:r>
        <w:r w:rsidR="00215C90" w:rsidRPr="00150A87">
          <w:rPr>
            <w:rStyle w:val="aa"/>
            <w:noProof/>
          </w:rPr>
          <w:t>本章小结</w:t>
        </w:r>
        <w:r w:rsidR="00215C90">
          <w:rPr>
            <w:noProof/>
            <w:webHidden/>
          </w:rPr>
          <w:tab/>
        </w:r>
        <w:r w:rsidR="00215C90">
          <w:rPr>
            <w:noProof/>
            <w:webHidden/>
          </w:rPr>
          <w:fldChar w:fldCharType="begin"/>
        </w:r>
        <w:r w:rsidR="00215C90">
          <w:rPr>
            <w:noProof/>
            <w:webHidden/>
          </w:rPr>
          <w:instrText xml:space="preserve"> PAGEREF _Toc40684961 \h </w:instrText>
        </w:r>
        <w:r w:rsidR="00215C90">
          <w:rPr>
            <w:noProof/>
            <w:webHidden/>
          </w:rPr>
        </w:r>
        <w:r w:rsidR="00215C90">
          <w:rPr>
            <w:noProof/>
            <w:webHidden/>
          </w:rPr>
          <w:fldChar w:fldCharType="separate"/>
        </w:r>
        <w:r w:rsidR="00215C90">
          <w:rPr>
            <w:noProof/>
            <w:webHidden/>
          </w:rPr>
          <w:t>17</w:t>
        </w:r>
        <w:r w:rsidR="00215C90">
          <w:rPr>
            <w:noProof/>
            <w:webHidden/>
          </w:rPr>
          <w:fldChar w:fldCharType="end"/>
        </w:r>
      </w:hyperlink>
    </w:p>
    <w:p w14:paraId="64EF10C5" w14:textId="73CDF86F" w:rsidR="00215C90" w:rsidRDefault="007D5827">
      <w:pPr>
        <w:pStyle w:val="TOC1"/>
        <w:tabs>
          <w:tab w:val="right" w:leader="dot" w:pos="8778"/>
        </w:tabs>
        <w:rPr>
          <w:rFonts w:asciiTheme="minorHAnsi" w:eastAsiaTheme="minorEastAsia" w:hAnsiTheme="minorHAnsi" w:cstheme="minorBidi"/>
          <w:noProof/>
          <w:szCs w:val="22"/>
        </w:rPr>
      </w:pPr>
      <w:hyperlink w:anchor="_Toc40684962" w:history="1">
        <w:r w:rsidR="00215C90" w:rsidRPr="00150A87">
          <w:rPr>
            <w:rStyle w:val="aa"/>
            <w:noProof/>
          </w:rPr>
          <w:t>第</w:t>
        </w:r>
        <w:r w:rsidR="00215C90" w:rsidRPr="00150A87">
          <w:rPr>
            <w:rStyle w:val="aa"/>
            <w:noProof/>
          </w:rPr>
          <w:t>4</w:t>
        </w:r>
        <w:r w:rsidR="00215C90" w:rsidRPr="00150A87">
          <w:rPr>
            <w:rStyle w:val="aa"/>
            <w:noProof/>
          </w:rPr>
          <w:t>章</w:t>
        </w:r>
        <w:r w:rsidR="00215C90" w:rsidRPr="00150A87">
          <w:rPr>
            <w:rStyle w:val="aa"/>
            <w:noProof/>
          </w:rPr>
          <w:t xml:space="preserve"> </w:t>
        </w:r>
        <w:r w:rsidR="00215C90" w:rsidRPr="00150A87">
          <w:rPr>
            <w:rStyle w:val="aa"/>
            <w:noProof/>
          </w:rPr>
          <w:t>立体匹配与三维信息获取</w:t>
        </w:r>
        <w:r w:rsidR="00215C90">
          <w:rPr>
            <w:noProof/>
            <w:webHidden/>
          </w:rPr>
          <w:tab/>
        </w:r>
        <w:r w:rsidR="00215C90">
          <w:rPr>
            <w:noProof/>
            <w:webHidden/>
          </w:rPr>
          <w:fldChar w:fldCharType="begin"/>
        </w:r>
        <w:r w:rsidR="00215C90">
          <w:rPr>
            <w:noProof/>
            <w:webHidden/>
          </w:rPr>
          <w:instrText xml:space="preserve"> PAGEREF _Toc40684962 \h </w:instrText>
        </w:r>
        <w:r w:rsidR="00215C90">
          <w:rPr>
            <w:noProof/>
            <w:webHidden/>
          </w:rPr>
        </w:r>
        <w:r w:rsidR="00215C90">
          <w:rPr>
            <w:noProof/>
            <w:webHidden/>
          </w:rPr>
          <w:fldChar w:fldCharType="separate"/>
        </w:r>
        <w:r w:rsidR="00215C90">
          <w:rPr>
            <w:noProof/>
            <w:webHidden/>
          </w:rPr>
          <w:t>17</w:t>
        </w:r>
        <w:r w:rsidR="00215C90">
          <w:rPr>
            <w:noProof/>
            <w:webHidden/>
          </w:rPr>
          <w:fldChar w:fldCharType="end"/>
        </w:r>
      </w:hyperlink>
    </w:p>
    <w:p w14:paraId="426342F6" w14:textId="36C9E60B" w:rsidR="00215C90" w:rsidRDefault="007D5827">
      <w:pPr>
        <w:pStyle w:val="TOC2"/>
        <w:tabs>
          <w:tab w:val="right" w:leader="dot" w:pos="8778"/>
        </w:tabs>
        <w:rPr>
          <w:rFonts w:asciiTheme="minorHAnsi" w:eastAsiaTheme="minorEastAsia" w:hAnsiTheme="minorHAnsi" w:cstheme="minorBidi"/>
          <w:noProof/>
          <w:szCs w:val="22"/>
        </w:rPr>
      </w:pPr>
      <w:hyperlink w:anchor="_Toc40684963" w:history="1">
        <w:r w:rsidR="00215C90" w:rsidRPr="00150A87">
          <w:rPr>
            <w:rStyle w:val="aa"/>
            <w:noProof/>
          </w:rPr>
          <w:t>4.1</w:t>
        </w:r>
        <w:r w:rsidR="00215C90" w:rsidRPr="00150A87">
          <w:rPr>
            <w:rStyle w:val="aa"/>
            <w:noProof/>
          </w:rPr>
          <w:t>图像校正</w:t>
        </w:r>
        <w:r w:rsidR="00215C90">
          <w:rPr>
            <w:noProof/>
            <w:webHidden/>
          </w:rPr>
          <w:tab/>
        </w:r>
        <w:r w:rsidR="00215C90">
          <w:rPr>
            <w:noProof/>
            <w:webHidden/>
          </w:rPr>
          <w:fldChar w:fldCharType="begin"/>
        </w:r>
        <w:r w:rsidR="00215C90">
          <w:rPr>
            <w:noProof/>
            <w:webHidden/>
          </w:rPr>
          <w:instrText xml:space="preserve"> PAGEREF _Toc40684963 \h </w:instrText>
        </w:r>
        <w:r w:rsidR="00215C90">
          <w:rPr>
            <w:noProof/>
            <w:webHidden/>
          </w:rPr>
        </w:r>
        <w:r w:rsidR="00215C90">
          <w:rPr>
            <w:noProof/>
            <w:webHidden/>
          </w:rPr>
          <w:fldChar w:fldCharType="separate"/>
        </w:r>
        <w:r w:rsidR="00215C90">
          <w:rPr>
            <w:noProof/>
            <w:webHidden/>
          </w:rPr>
          <w:t>17</w:t>
        </w:r>
        <w:r w:rsidR="00215C90">
          <w:rPr>
            <w:noProof/>
            <w:webHidden/>
          </w:rPr>
          <w:fldChar w:fldCharType="end"/>
        </w:r>
      </w:hyperlink>
    </w:p>
    <w:p w14:paraId="750CB8B2" w14:textId="25D3B3D3" w:rsidR="00215C90" w:rsidRDefault="007D5827">
      <w:pPr>
        <w:pStyle w:val="TOC3"/>
        <w:tabs>
          <w:tab w:val="right" w:leader="dot" w:pos="8778"/>
        </w:tabs>
        <w:rPr>
          <w:rFonts w:asciiTheme="minorHAnsi" w:eastAsiaTheme="minorEastAsia" w:hAnsiTheme="minorHAnsi" w:cstheme="minorBidi"/>
          <w:noProof/>
          <w:szCs w:val="22"/>
        </w:rPr>
      </w:pPr>
      <w:hyperlink w:anchor="_Toc40684964" w:history="1">
        <w:r w:rsidR="00215C90" w:rsidRPr="00150A87">
          <w:rPr>
            <w:rStyle w:val="aa"/>
            <w:noProof/>
          </w:rPr>
          <w:t>4.1.1</w:t>
        </w:r>
        <w:r w:rsidR="00215C90" w:rsidRPr="00150A87">
          <w:rPr>
            <w:rStyle w:val="aa"/>
            <w:noProof/>
          </w:rPr>
          <w:t>畸变校正</w:t>
        </w:r>
        <w:r w:rsidR="00215C90">
          <w:rPr>
            <w:noProof/>
            <w:webHidden/>
          </w:rPr>
          <w:tab/>
        </w:r>
        <w:r w:rsidR="00215C90">
          <w:rPr>
            <w:noProof/>
            <w:webHidden/>
          </w:rPr>
          <w:fldChar w:fldCharType="begin"/>
        </w:r>
        <w:r w:rsidR="00215C90">
          <w:rPr>
            <w:noProof/>
            <w:webHidden/>
          </w:rPr>
          <w:instrText xml:space="preserve"> PAGEREF _Toc40684964 \h </w:instrText>
        </w:r>
        <w:r w:rsidR="00215C90">
          <w:rPr>
            <w:noProof/>
            <w:webHidden/>
          </w:rPr>
        </w:r>
        <w:r w:rsidR="00215C90">
          <w:rPr>
            <w:noProof/>
            <w:webHidden/>
          </w:rPr>
          <w:fldChar w:fldCharType="separate"/>
        </w:r>
        <w:r w:rsidR="00215C90">
          <w:rPr>
            <w:noProof/>
            <w:webHidden/>
          </w:rPr>
          <w:t>17</w:t>
        </w:r>
        <w:r w:rsidR="00215C90">
          <w:rPr>
            <w:noProof/>
            <w:webHidden/>
          </w:rPr>
          <w:fldChar w:fldCharType="end"/>
        </w:r>
      </w:hyperlink>
    </w:p>
    <w:p w14:paraId="041682FF" w14:textId="2F833EB4" w:rsidR="00215C90" w:rsidRDefault="007D5827">
      <w:pPr>
        <w:pStyle w:val="TOC3"/>
        <w:tabs>
          <w:tab w:val="right" w:leader="dot" w:pos="8778"/>
        </w:tabs>
        <w:rPr>
          <w:rFonts w:asciiTheme="minorHAnsi" w:eastAsiaTheme="minorEastAsia" w:hAnsiTheme="minorHAnsi" w:cstheme="minorBidi"/>
          <w:noProof/>
          <w:szCs w:val="22"/>
        </w:rPr>
      </w:pPr>
      <w:hyperlink w:anchor="_Toc40684965" w:history="1">
        <w:r w:rsidR="00215C90" w:rsidRPr="00150A87">
          <w:rPr>
            <w:rStyle w:val="aa"/>
            <w:noProof/>
          </w:rPr>
          <w:t>4.1.2</w:t>
        </w:r>
        <w:r w:rsidR="00215C90" w:rsidRPr="00150A87">
          <w:rPr>
            <w:rStyle w:val="aa"/>
            <w:noProof/>
          </w:rPr>
          <w:t>立体校正</w:t>
        </w:r>
        <w:r w:rsidR="00215C90">
          <w:rPr>
            <w:noProof/>
            <w:webHidden/>
          </w:rPr>
          <w:tab/>
        </w:r>
        <w:r w:rsidR="00215C90">
          <w:rPr>
            <w:noProof/>
            <w:webHidden/>
          </w:rPr>
          <w:fldChar w:fldCharType="begin"/>
        </w:r>
        <w:r w:rsidR="00215C90">
          <w:rPr>
            <w:noProof/>
            <w:webHidden/>
          </w:rPr>
          <w:instrText xml:space="preserve"> PAGEREF _Toc40684965 \h </w:instrText>
        </w:r>
        <w:r w:rsidR="00215C90">
          <w:rPr>
            <w:noProof/>
            <w:webHidden/>
          </w:rPr>
        </w:r>
        <w:r w:rsidR="00215C90">
          <w:rPr>
            <w:noProof/>
            <w:webHidden/>
          </w:rPr>
          <w:fldChar w:fldCharType="separate"/>
        </w:r>
        <w:r w:rsidR="00215C90">
          <w:rPr>
            <w:noProof/>
            <w:webHidden/>
          </w:rPr>
          <w:t>18</w:t>
        </w:r>
        <w:r w:rsidR="00215C90">
          <w:rPr>
            <w:noProof/>
            <w:webHidden/>
          </w:rPr>
          <w:fldChar w:fldCharType="end"/>
        </w:r>
      </w:hyperlink>
    </w:p>
    <w:p w14:paraId="6EAC2DB3" w14:textId="68FCF4D2" w:rsidR="00215C90" w:rsidRDefault="007D5827">
      <w:pPr>
        <w:pStyle w:val="TOC2"/>
        <w:tabs>
          <w:tab w:val="right" w:leader="dot" w:pos="8778"/>
        </w:tabs>
        <w:rPr>
          <w:rFonts w:asciiTheme="minorHAnsi" w:eastAsiaTheme="minorEastAsia" w:hAnsiTheme="minorHAnsi" w:cstheme="minorBidi"/>
          <w:noProof/>
          <w:szCs w:val="22"/>
        </w:rPr>
      </w:pPr>
      <w:hyperlink w:anchor="_Toc40684966" w:history="1">
        <w:r w:rsidR="00215C90" w:rsidRPr="00150A87">
          <w:rPr>
            <w:rStyle w:val="aa"/>
            <w:noProof/>
          </w:rPr>
          <w:t>4.2</w:t>
        </w:r>
        <w:r w:rsidR="00215C90" w:rsidRPr="00150A87">
          <w:rPr>
            <w:rStyle w:val="aa"/>
            <w:noProof/>
          </w:rPr>
          <w:t>立体匹配</w:t>
        </w:r>
        <w:r w:rsidR="00215C90">
          <w:rPr>
            <w:noProof/>
            <w:webHidden/>
          </w:rPr>
          <w:tab/>
        </w:r>
        <w:r w:rsidR="00215C90">
          <w:rPr>
            <w:noProof/>
            <w:webHidden/>
          </w:rPr>
          <w:fldChar w:fldCharType="begin"/>
        </w:r>
        <w:r w:rsidR="00215C90">
          <w:rPr>
            <w:noProof/>
            <w:webHidden/>
          </w:rPr>
          <w:instrText xml:space="preserve"> PAGEREF _Toc40684966 \h </w:instrText>
        </w:r>
        <w:r w:rsidR="00215C90">
          <w:rPr>
            <w:noProof/>
            <w:webHidden/>
          </w:rPr>
        </w:r>
        <w:r w:rsidR="00215C90">
          <w:rPr>
            <w:noProof/>
            <w:webHidden/>
          </w:rPr>
          <w:fldChar w:fldCharType="separate"/>
        </w:r>
        <w:r w:rsidR="00215C90">
          <w:rPr>
            <w:noProof/>
            <w:webHidden/>
          </w:rPr>
          <w:t>18</w:t>
        </w:r>
        <w:r w:rsidR="00215C90">
          <w:rPr>
            <w:noProof/>
            <w:webHidden/>
          </w:rPr>
          <w:fldChar w:fldCharType="end"/>
        </w:r>
      </w:hyperlink>
    </w:p>
    <w:p w14:paraId="5E622DA7" w14:textId="74323A5A" w:rsidR="00215C90" w:rsidRDefault="007D5827">
      <w:pPr>
        <w:pStyle w:val="TOC3"/>
        <w:tabs>
          <w:tab w:val="right" w:leader="dot" w:pos="8778"/>
        </w:tabs>
        <w:rPr>
          <w:rFonts w:asciiTheme="minorHAnsi" w:eastAsiaTheme="minorEastAsia" w:hAnsiTheme="minorHAnsi" w:cstheme="minorBidi"/>
          <w:noProof/>
          <w:szCs w:val="22"/>
        </w:rPr>
      </w:pPr>
      <w:hyperlink w:anchor="_Toc40684967" w:history="1">
        <w:r w:rsidR="00215C90" w:rsidRPr="00150A87">
          <w:rPr>
            <w:rStyle w:val="aa"/>
            <w:noProof/>
          </w:rPr>
          <w:t>4.2.1</w:t>
        </w:r>
        <w:r w:rsidR="00215C90" w:rsidRPr="00150A87">
          <w:rPr>
            <w:rStyle w:val="aa"/>
            <w:noProof/>
          </w:rPr>
          <w:t>立体匹配准则</w:t>
        </w:r>
        <w:r w:rsidR="00215C90">
          <w:rPr>
            <w:noProof/>
            <w:webHidden/>
          </w:rPr>
          <w:tab/>
        </w:r>
        <w:r w:rsidR="00215C90">
          <w:rPr>
            <w:noProof/>
            <w:webHidden/>
          </w:rPr>
          <w:fldChar w:fldCharType="begin"/>
        </w:r>
        <w:r w:rsidR="00215C90">
          <w:rPr>
            <w:noProof/>
            <w:webHidden/>
          </w:rPr>
          <w:instrText xml:space="preserve"> PAGEREF _Toc40684967 \h </w:instrText>
        </w:r>
        <w:r w:rsidR="00215C90">
          <w:rPr>
            <w:noProof/>
            <w:webHidden/>
          </w:rPr>
        </w:r>
        <w:r w:rsidR="00215C90">
          <w:rPr>
            <w:noProof/>
            <w:webHidden/>
          </w:rPr>
          <w:fldChar w:fldCharType="separate"/>
        </w:r>
        <w:r w:rsidR="00215C90">
          <w:rPr>
            <w:noProof/>
            <w:webHidden/>
          </w:rPr>
          <w:t>18</w:t>
        </w:r>
        <w:r w:rsidR="00215C90">
          <w:rPr>
            <w:noProof/>
            <w:webHidden/>
          </w:rPr>
          <w:fldChar w:fldCharType="end"/>
        </w:r>
      </w:hyperlink>
    </w:p>
    <w:p w14:paraId="777E42CC" w14:textId="361E1EB7" w:rsidR="00215C90" w:rsidRDefault="007D5827">
      <w:pPr>
        <w:pStyle w:val="TOC3"/>
        <w:tabs>
          <w:tab w:val="right" w:leader="dot" w:pos="8778"/>
        </w:tabs>
        <w:rPr>
          <w:rFonts w:asciiTheme="minorHAnsi" w:eastAsiaTheme="minorEastAsia" w:hAnsiTheme="minorHAnsi" w:cstheme="minorBidi"/>
          <w:noProof/>
          <w:szCs w:val="22"/>
        </w:rPr>
      </w:pPr>
      <w:hyperlink w:anchor="_Toc40684968" w:history="1">
        <w:r w:rsidR="00215C90" w:rsidRPr="00150A87">
          <w:rPr>
            <w:rStyle w:val="aa"/>
            <w:noProof/>
          </w:rPr>
          <w:t>4.2.2</w:t>
        </w:r>
        <w:r w:rsidR="00215C90" w:rsidRPr="00150A87">
          <w:rPr>
            <w:rStyle w:val="aa"/>
            <w:noProof/>
          </w:rPr>
          <w:t>立体匹配难点</w:t>
        </w:r>
        <w:r w:rsidR="00215C90">
          <w:rPr>
            <w:noProof/>
            <w:webHidden/>
          </w:rPr>
          <w:tab/>
        </w:r>
        <w:r w:rsidR="00215C90">
          <w:rPr>
            <w:noProof/>
            <w:webHidden/>
          </w:rPr>
          <w:fldChar w:fldCharType="begin"/>
        </w:r>
        <w:r w:rsidR="00215C90">
          <w:rPr>
            <w:noProof/>
            <w:webHidden/>
          </w:rPr>
          <w:instrText xml:space="preserve"> PAGEREF _Toc40684968 \h </w:instrText>
        </w:r>
        <w:r w:rsidR="00215C90">
          <w:rPr>
            <w:noProof/>
            <w:webHidden/>
          </w:rPr>
        </w:r>
        <w:r w:rsidR="00215C90">
          <w:rPr>
            <w:noProof/>
            <w:webHidden/>
          </w:rPr>
          <w:fldChar w:fldCharType="separate"/>
        </w:r>
        <w:r w:rsidR="00215C90">
          <w:rPr>
            <w:noProof/>
            <w:webHidden/>
          </w:rPr>
          <w:t>19</w:t>
        </w:r>
        <w:r w:rsidR="00215C90">
          <w:rPr>
            <w:noProof/>
            <w:webHidden/>
          </w:rPr>
          <w:fldChar w:fldCharType="end"/>
        </w:r>
      </w:hyperlink>
    </w:p>
    <w:p w14:paraId="41D571DD" w14:textId="04C08B1C" w:rsidR="00215C90" w:rsidRDefault="007D5827">
      <w:pPr>
        <w:pStyle w:val="TOC3"/>
        <w:tabs>
          <w:tab w:val="right" w:leader="dot" w:pos="8778"/>
        </w:tabs>
        <w:rPr>
          <w:rFonts w:asciiTheme="minorHAnsi" w:eastAsiaTheme="minorEastAsia" w:hAnsiTheme="minorHAnsi" w:cstheme="minorBidi"/>
          <w:noProof/>
          <w:szCs w:val="22"/>
        </w:rPr>
      </w:pPr>
      <w:hyperlink w:anchor="_Toc40684969" w:history="1">
        <w:r w:rsidR="00215C90" w:rsidRPr="00150A87">
          <w:rPr>
            <w:rStyle w:val="aa"/>
            <w:noProof/>
          </w:rPr>
          <w:t>4.2.3</w:t>
        </w:r>
        <w:r w:rsidR="00215C90" w:rsidRPr="00150A87">
          <w:rPr>
            <w:rStyle w:val="aa"/>
            <w:noProof/>
          </w:rPr>
          <w:t>立体匹配算法</w:t>
        </w:r>
        <w:r w:rsidR="00215C90">
          <w:rPr>
            <w:noProof/>
            <w:webHidden/>
          </w:rPr>
          <w:tab/>
        </w:r>
        <w:r w:rsidR="00215C90">
          <w:rPr>
            <w:noProof/>
            <w:webHidden/>
          </w:rPr>
          <w:fldChar w:fldCharType="begin"/>
        </w:r>
        <w:r w:rsidR="00215C90">
          <w:rPr>
            <w:noProof/>
            <w:webHidden/>
          </w:rPr>
          <w:instrText xml:space="preserve"> PAGEREF _Toc40684969 \h </w:instrText>
        </w:r>
        <w:r w:rsidR="00215C90">
          <w:rPr>
            <w:noProof/>
            <w:webHidden/>
          </w:rPr>
        </w:r>
        <w:r w:rsidR="00215C90">
          <w:rPr>
            <w:noProof/>
            <w:webHidden/>
          </w:rPr>
          <w:fldChar w:fldCharType="separate"/>
        </w:r>
        <w:r w:rsidR="00215C90">
          <w:rPr>
            <w:noProof/>
            <w:webHidden/>
          </w:rPr>
          <w:t>21</w:t>
        </w:r>
        <w:r w:rsidR="00215C90">
          <w:rPr>
            <w:noProof/>
            <w:webHidden/>
          </w:rPr>
          <w:fldChar w:fldCharType="end"/>
        </w:r>
      </w:hyperlink>
    </w:p>
    <w:p w14:paraId="347DF88A" w14:textId="2CF450C2" w:rsidR="00215C90" w:rsidRDefault="007D5827">
      <w:pPr>
        <w:pStyle w:val="TOC2"/>
        <w:tabs>
          <w:tab w:val="right" w:leader="dot" w:pos="8778"/>
        </w:tabs>
        <w:rPr>
          <w:rFonts w:asciiTheme="minorHAnsi" w:eastAsiaTheme="minorEastAsia" w:hAnsiTheme="minorHAnsi" w:cstheme="minorBidi"/>
          <w:noProof/>
          <w:szCs w:val="22"/>
        </w:rPr>
      </w:pPr>
      <w:hyperlink w:anchor="_Toc40684970" w:history="1">
        <w:r w:rsidR="00215C90" w:rsidRPr="00150A87">
          <w:rPr>
            <w:rStyle w:val="aa"/>
            <w:noProof/>
          </w:rPr>
          <w:t>4.3</w:t>
        </w:r>
        <w:r w:rsidR="00215C90" w:rsidRPr="00150A87">
          <w:rPr>
            <w:rStyle w:val="aa"/>
            <w:noProof/>
          </w:rPr>
          <w:t>深度计算与三维信息获取</w:t>
        </w:r>
        <w:r w:rsidR="00215C90">
          <w:rPr>
            <w:noProof/>
            <w:webHidden/>
          </w:rPr>
          <w:tab/>
        </w:r>
        <w:r w:rsidR="00215C90">
          <w:rPr>
            <w:noProof/>
            <w:webHidden/>
          </w:rPr>
          <w:fldChar w:fldCharType="begin"/>
        </w:r>
        <w:r w:rsidR="00215C90">
          <w:rPr>
            <w:noProof/>
            <w:webHidden/>
          </w:rPr>
          <w:instrText xml:space="preserve"> PAGEREF _Toc40684970 \h </w:instrText>
        </w:r>
        <w:r w:rsidR="00215C90">
          <w:rPr>
            <w:noProof/>
            <w:webHidden/>
          </w:rPr>
        </w:r>
        <w:r w:rsidR="00215C90">
          <w:rPr>
            <w:noProof/>
            <w:webHidden/>
          </w:rPr>
          <w:fldChar w:fldCharType="separate"/>
        </w:r>
        <w:r w:rsidR="00215C90">
          <w:rPr>
            <w:noProof/>
            <w:webHidden/>
          </w:rPr>
          <w:t>24</w:t>
        </w:r>
        <w:r w:rsidR="00215C90">
          <w:rPr>
            <w:noProof/>
            <w:webHidden/>
          </w:rPr>
          <w:fldChar w:fldCharType="end"/>
        </w:r>
      </w:hyperlink>
    </w:p>
    <w:p w14:paraId="5FB48406" w14:textId="2FE96971" w:rsidR="00215C90" w:rsidRDefault="007D5827">
      <w:pPr>
        <w:pStyle w:val="TOC2"/>
        <w:tabs>
          <w:tab w:val="right" w:leader="dot" w:pos="8778"/>
        </w:tabs>
        <w:rPr>
          <w:rFonts w:asciiTheme="minorHAnsi" w:eastAsiaTheme="minorEastAsia" w:hAnsiTheme="minorHAnsi" w:cstheme="minorBidi"/>
          <w:noProof/>
          <w:szCs w:val="22"/>
        </w:rPr>
      </w:pPr>
      <w:hyperlink w:anchor="_Toc40684971" w:history="1">
        <w:r w:rsidR="00215C90" w:rsidRPr="00150A87">
          <w:rPr>
            <w:rStyle w:val="aa"/>
            <w:noProof/>
          </w:rPr>
          <w:t>4.4</w:t>
        </w:r>
        <w:r w:rsidR="00215C90" w:rsidRPr="00150A87">
          <w:rPr>
            <w:rStyle w:val="aa"/>
            <w:noProof/>
          </w:rPr>
          <w:t>立体匹配实验及三维信息获取</w:t>
        </w:r>
        <w:r w:rsidR="00215C90">
          <w:rPr>
            <w:noProof/>
            <w:webHidden/>
          </w:rPr>
          <w:tab/>
        </w:r>
        <w:r w:rsidR="00215C90">
          <w:rPr>
            <w:noProof/>
            <w:webHidden/>
          </w:rPr>
          <w:fldChar w:fldCharType="begin"/>
        </w:r>
        <w:r w:rsidR="00215C90">
          <w:rPr>
            <w:noProof/>
            <w:webHidden/>
          </w:rPr>
          <w:instrText xml:space="preserve"> PAGEREF _Toc40684971 \h </w:instrText>
        </w:r>
        <w:r w:rsidR="00215C90">
          <w:rPr>
            <w:noProof/>
            <w:webHidden/>
          </w:rPr>
        </w:r>
        <w:r w:rsidR="00215C90">
          <w:rPr>
            <w:noProof/>
            <w:webHidden/>
          </w:rPr>
          <w:fldChar w:fldCharType="separate"/>
        </w:r>
        <w:r w:rsidR="00215C90">
          <w:rPr>
            <w:noProof/>
            <w:webHidden/>
          </w:rPr>
          <w:t>25</w:t>
        </w:r>
        <w:r w:rsidR="00215C90">
          <w:rPr>
            <w:noProof/>
            <w:webHidden/>
          </w:rPr>
          <w:fldChar w:fldCharType="end"/>
        </w:r>
      </w:hyperlink>
    </w:p>
    <w:p w14:paraId="2B39B55E" w14:textId="60AB61C0" w:rsidR="00215C90" w:rsidRDefault="007D5827">
      <w:pPr>
        <w:pStyle w:val="TOC2"/>
        <w:tabs>
          <w:tab w:val="right" w:leader="dot" w:pos="8778"/>
        </w:tabs>
        <w:rPr>
          <w:rFonts w:asciiTheme="minorHAnsi" w:eastAsiaTheme="minorEastAsia" w:hAnsiTheme="minorHAnsi" w:cstheme="minorBidi"/>
          <w:noProof/>
          <w:szCs w:val="22"/>
        </w:rPr>
      </w:pPr>
      <w:hyperlink w:anchor="_Toc40684972" w:history="1">
        <w:r w:rsidR="00215C90" w:rsidRPr="00150A87">
          <w:rPr>
            <w:rStyle w:val="aa"/>
            <w:noProof/>
          </w:rPr>
          <w:t xml:space="preserve">4.5 </w:t>
        </w:r>
        <w:r w:rsidR="00215C90" w:rsidRPr="00150A87">
          <w:rPr>
            <w:rStyle w:val="aa"/>
            <w:noProof/>
          </w:rPr>
          <w:t>本章小结</w:t>
        </w:r>
        <w:r w:rsidR="00215C90">
          <w:rPr>
            <w:noProof/>
            <w:webHidden/>
          </w:rPr>
          <w:tab/>
        </w:r>
        <w:r w:rsidR="00215C90">
          <w:rPr>
            <w:noProof/>
            <w:webHidden/>
          </w:rPr>
          <w:fldChar w:fldCharType="begin"/>
        </w:r>
        <w:r w:rsidR="00215C90">
          <w:rPr>
            <w:noProof/>
            <w:webHidden/>
          </w:rPr>
          <w:instrText xml:space="preserve"> PAGEREF _Toc40684972 \h </w:instrText>
        </w:r>
        <w:r w:rsidR="00215C90">
          <w:rPr>
            <w:noProof/>
            <w:webHidden/>
          </w:rPr>
        </w:r>
        <w:r w:rsidR="00215C90">
          <w:rPr>
            <w:noProof/>
            <w:webHidden/>
          </w:rPr>
          <w:fldChar w:fldCharType="separate"/>
        </w:r>
        <w:r w:rsidR="00215C90">
          <w:rPr>
            <w:noProof/>
            <w:webHidden/>
          </w:rPr>
          <w:t>27</w:t>
        </w:r>
        <w:r w:rsidR="00215C90">
          <w:rPr>
            <w:noProof/>
            <w:webHidden/>
          </w:rPr>
          <w:fldChar w:fldCharType="end"/>
        </w:r>
      </w:hyperlink>
    </w:p>
    <w:p w14:paraId="5FEFB329" w14:textId="6EA274BD" w:rsidR="00215C90" w:rsidRDefault="007D5827">
      <w:pPr>
        <w:pStyle w:val="TOC1"/>
        <w:tabs>
          <w:tab w:val="right" w:leader="dot" w:pos="8778"/>
        </w:tabs>
        <w:rPr>
          <w:rFonts w:asciiTheme="minorHAnsi" w:eastAsiaTheme="minorEastAsia" w:hAnsiTheme="minorHAnsi" w:cstheme="minorBidi"/>
          <w:noProof/>
          <w:szCs w:val="22"/>
        </w:rPr>
      </w:pPr>
      <w:hyperlink w:anchor="_Toc40684973" w:history="1">
        <w:r w:rsidR="00215C90" w:rsidRPr="00150A87">
          <w:rPr>
            <w:rStyle w:val="aa"/>
            <w:noProof/>
          </w:rPr>
          <w:t>第</w:t>
        </w:r>
        <w:r w:rsidR="00215C90" w:rsidRPr="00150A87">
          <w:rPr>
            <w:rStyle w:val="aa"/>
            <w:noProof/>
          </w:rPr>
          <w:t>5</w:t>
        </w:r>
        <w:r w:rsidR="00215C90" w:rsidRPr="00150A87">
          <w:rPr>
            <w:rStyle w:val="aa"/>
            <w:noProof/>
          </w:rPr>
          <w:t>章</w:t>
        </w:r>
        <w:r w:rsidR="00215C90" w:rsidRPr="00150A87">
          <w:rPr>
            <w:rStyle w:val="aa"/>
            <w:noProof/>
          </w:rPr>
          <w:t xml:space="preserve"> </w:t>
        </w:r>
        <w:r w:rsidR="00215C90" w:rsidRPr="00150A87">
          <w:rPr>
            <w:rStyle w:val="aa"/>
            <w:noProof/>
          </w:rPr>
          <w:t>基于立体视觉的三维信息获取平台实现</w:t>
        </w:r>
        <w:r w:rsidR="00215C90">
          <w:rPr>
            <w:noProof/>
            <w:webHidden/>
          </w:rPr>
          <w:tab/>
        </w:r>
        <w:r w:rsidR="00215C90">
          <w:rPr>
            <w:noProof/>
            <w:webHidden/>
          </w:rPr>
          <w:fldChar w:fldCharType="begin"/>
        </w:r>
        <w:r w:rsidR="00215C90">
          <w:rPr>
            <w:noProof/>
            <w:webHidden/>
          </w:rPr>
          <w:instrText xml:space="preserve"> PAGEREF _Toc40684973 \h </w:instrText>
        </w:r>
        <w:r w:rsidR="00215C90">
          <w:rPr>
            <w:noProof/>
            <w:webHidden/>
          </w:rPr>
        </w:r>
        <w:r w:rsidR="00215C90">
          <w:rPr>
            <w:noProof/>
            <w:webHidden/>
          </w:rPr>
          <w:fldChar w:fldCharType="separate"/>
        </w:r>
        <w:r w:rsidR="00215C90">
          <w:rPr>
            <w:noProof/>
            <w:webHidden/>
          </w:rPr>
          <w:t>27</w:t>
        </w:r>
        <w:r w:rsidR="00215C90">
          <w:rPr>
            <w:noProof/>
            <w:webHidden/>
          </w:rPr>
          <w:fldChar w:fldCharType="end"/>
        </w:r>
      </w:hyperlink>
    </w:p>
    <w:p w14:paraId="09B907D6" w14:textId="4A613AAB" w:rsidR="00215C90" w:rsidRDefault="007D5827">
      <w:pPr>
        <w:pStyle w:val="TOC2"/>
        <w:tabs>
          <w:tab w:val="right" w:leader="dot" w:pos="8778"/>
        </w:tabs>
        <w:rPr>
          <w:rFonts w:asciiTheme="minorHAnsi" w:eastAsiaTheme="minorEastAsia" w:hAnsiTheme="minorHAnsi" w:cstheme="minorBidi"/>
          <w:noProof/>
          <w:szCs w:val="22"/>
        </w:rPr>
      </w:pPr>
      <w:hyperlink w:anchor="_Toc40684974" w:history="1">
        <w:r w:rsidR="00215C90" w:rsidRPr="00150A87">
          <w:rPr>
            <w:rStyle w:val="aa"/>
            <w:noProof/>
          </w:rPr>
          <w:t>5.1</w:t>
        </w:r>
        <w:r w:rsidR="00215C90" w:rsidRPr="00150A87">
          <w:rPr>
            <w:rStyle w:val="aa"/>
            <w:noProof/>
          </w:rPr>
          <w:t>双目立体视觉系统总体框架</w:t>
        </w:r>
        <w:r w:rsidR="00215C90">
          <w:rPr>
            <w:noProof/>
            <w:webHidden/>
          </w:rPr>
          <w:tab/>
        </w:r>
        <w:r w:rsidR="00215C90">
          <w:rPr>
            <w:noProof/>
            <w:webHidden/>
          </w:rPr>
          <w:fldChar w:fldCharType="begin"/>
        </w:r>
        <w:r w:rsidR="00215C90">
          <w:rPr>
            <w:noProof/>
            <w:webHidden/>
          </w:rPr>
          <w:instrText xml:space="preserve"> PAGEREF _Toc40684974 \h </w:instrText>
        </w:r>
        <w:r w:rsidR="00215C90">
          <w:rPr>
            <w:noProof/>
            <w:webHidden/>
          </w:rPr>
        </w:r>
        <w:r w:rsidR="00215C90">
          <w:rPr>
            <w:noProof/>
            <w:webHidden/>
          </w:rPr>
          <w:fldChar w:fldCharType="separate"/>
        </w:r>
        <w:r w:rsidR="00215C90">
          <w:rPr>
            <w:noProof/>
            <w:webHidden/>
          </w:rPr>
          <w:t>27</w:t>
        </w:r>
        <w:r w:rsidR="00215C90">
          <w:rPr>
            <w:noProof/>
            <w:webHidden/>
          </w:rPr>
          <w:fldChar w:fldCharType="end"/>
        </w:r>
      </w:hyperlink>
    </w:p>
    <w:p w14:paraId="1A6E4B5A" w14:textId="2E680E68" w:rsidR="00215C90" w:rsidRDefault="007D5827">
      <w:pPr>
        <w:pStyle w:val="TOC2"/>
        <w:tabs>
          <w:tab w:val="right" w:leader="dot" w:pos="8778"/>
        </w:tabs>
        <w:rPr>
          <w:rFonts w:asciiTheme="minorHAnsi" w:eastAsiaTheme="minorEastAsia" w:hAnsiTheme="minorHAnsi" w:cstheme="minorBidi"/>
          <w:noProof/>
          <w:szCs w:val="22"/>
        </w:rPr>
      </w:pPr>
      <w:hyperlink w:anchor="_Toc40684975" w:history="1">
        <w:r w:rsidR="00215C90" w:rsidRPr="00150A87">
          <w:rPr>
            <w:rStyle w:val="aa"/>
            <w:noProof/>
          </w:rPr>
          <w:t xml:space="preserve">5.2 </w:t>
        </w:r>
        <w:r w:rsidR="00215C90" w:rsidRPr="00150A87">
          <w:rPr>
            <w:rStyle w:val="aa"/>
            <w:noProof/>
          </w:rPr>
          <w:t>基于立体视觉的三维信息获取系统方案分析</w:t>
        </w:r>
        <w:r w:rsidR="00215C90">
          <w:rPr>
            <w:noProof/>
            <w:webHidden/>
          </w:rPr>
          <w:tab/>
        </w:r>
        <w:r w:rsidR="00215C90">
          <w:rPr>
            <w:noProof/>
            <w:webHidden/>
          </w:rPr>
          <w:fldChar w:fldCharType="begin"/>
        </w:r>
        <w:r w:rsidR="00215C90">
          <w:rPr>
            <w:noProof/>
            <w:webHidden/>
          </w:rPr>
          <w:instrText xml:space="preserve"> PAGEREF _Toc40684975 \h </w:instrText>
        </w:r>
        <w:r w:rsidR="00215C90">
          <w:rPr>
            <w:noProof/>
            <w:webHidden/>
          </w:rPr>
        </w:r>
        <w:r w:rsidR="00215C90">
          <w:rPr>
            <w:noProof/>
            <w:webHidden/>
          </w:rPr>
          <w:fldChar w:fldCharType="separate"/>
        </w:r>
        <w:r w:rsidR="00215C90">
          <w:rPr>
            <w:noProof/>
            <w:webHidden/>
          </w:rPr>
          <w:t>28</w:t>
        </w:r>
        <w:r w:rsidR="00215C90">
          <w:rPr>
            <w:noProof/>
            <w:webHidden/>
          </w:rPr>
          <w:fldChar w:fldCharType="end"/>
        </w:r>
      </w:hyperlink>
    </w:p>
    <w:p w14:paraId="144D6E6D" w14:textId="421EFC4D" w:rsidR="00215C90" w:rsidRDefault="007D5827">
      <w:pPr>
        <w:pStyle w:val="TOC3"/>
        <w:tabs>
          <w:tab w:val="right" w:leader="dot" w:pos="8778"/>
        </w:tabs>
        <w:rPr>
          <w:rFonts w:asciiTheme="minorHAnsi" w:eastAsiaTheme="minorEastAsia" w:hAnsiTheme="minorHAnsi" w:cstheme="minorBidi"/>
          <w:noProof/>
          <w:szCs w:val="22"/>
        </w:rPr>
      </w:pPr>
      <w:hyperlink w:anchor="_Toc40684976" w:history="1">
        <w:r w:rsidR="00215C90" w:rsidRPr="00150A87">
          <w:rPr>
            <w:rStyle w:val="aa"/>
            <w:noProof/>
          </w:rPr>
          <w:t xml:space="preserve">5.2.1 </w:t>
        </w:r>
        <w:r w:rsidR="00215C90" w:rsidRPr="00150A87">
          <w:rPr>
            <w:rStyle w:val="aa"/>
            <w:noProof/>
          </w:rPr>
          <w:t>相机标定算法方案分析</w:t>
        </w:r>
        <w:r w:rsidR="00215C90">
          <w:rPr>
            <w:noProof/>
            <w:webHidden/>
          </w:rPr>
          <w:tab/>
        </w:r>
        <w:r w:rsidR="00215C90">
          <w:rPr>
            <w:noProof/>
            <w:webHidden/>
          </w:rPr>
          <w:fldChar w:fldCharType="begin"/>
        </w:r>
        <w:r w:rsidR="00215C90">
          <w:rPr>
            <w:noProof/>
            <w:webHidden/>
          </w:rPr>
          <w:instrText xml:space="preserve"> PAGEREF _Toc40684976 \h </w:instrText>
        </w:r>
        <w:r w:rsidR="00215C90">
          <w:rPr>
            <w:noProof/>
            <w:webHidden/>
          </w:rPr>
        </w:r>
        <w:r w:rsidR="00215C90">
          <w:rPr>
            <w:noProof/>
            <w:webHidden/>
          </w:rPr>
          <w:fldChar w:fldCharType="separate"/>
        </w:r>
        <w:r w:rsidR="00215C90">
          <w:rPr>
            <w:noProof/>
            <w:webHidden/>
          </w:rPr>
          <w:t>28</w:t>
        </w:r>
        <w:r w:rsidR="00215C90">
          <w:rPr>
            <w:noProof/>
            <w:webHidden/>
          </w:rPr>
          <w:fldChar w:fldCharType="end"/>
        </w:r>
      </w:hyperlink>
    </w:p>
    <w:p w14:paraId="7991FDF2" w14:textId="75EF00AA" w:rsidR="00215C90" w:rsidRDefault="007D5827">
      <w:pPr>
        <w:pStyle w:val="TOC3"/>
        <w:tabs>
          <w:tab w:val="right" w:leader="dot" w:pos="8778"/>
        </w:tabs>
        <w:rPr>
          <w:rFonts w:asciiTheme="minorHAnsi" w:eastAsiaTheme="minorEastAsia" w:hAnsiTheme="minorHAnsi" w:cstheme="minorBidi"/>
          <w:noProof/>
          <w:szCs w:val="22"/>
        </w:rPr>
      </w:pPr>
      <w:hyperlink w:anchor="_Toc40684977" w:history="1">
        <w:r w:rsidR="00215C90" w:rsidRPr="00150A87">
          <w:rPr>
            <w:rStyle w:val="aa"/>
            <w:noProof/>
          </w:rPr>
          <w:t>5.2.2</w:t>
        </w:r>
        <w:r w:rsidR="00215C90" w:rsidRPr="00150A87">
          <w:rPr>
            <w:rStyle w:val="aa"/>
            <w:noProof/>
          </w:rPr>
          <w:t>立体匹配算法方案分析</w:t>
        </w:r>
        <w:r w:rsidR="00215C90">
          <w:rPr>
            <w:noProof/>
            <w:webHidden/>
          </w:rPr>
          <w:tab/>
        </w:r>
        <w:r w:rsidR="00215C90">
          <w:rPr>
            <w:noProof/>
            <w:webHidden/>
          </w:rPr>
          <w:fldChar w:fldCharType="begin"/>
        </w:r>
        <w:r w:rsidR="00215C90">
          <w:rPr>
            <w:noProof/>
            <w:webHidden/>
          </w:rPr>
          <w:instrText xml:space="preserve"> PAGEREF _Toc40684977 \h </w:instrText>
        </w:r>
        <w:r w:rsidR="00215C90">
          <w:rPr>
            <w:noProof/>
            <w:webHidden/>
          </w:rPr>
        </w:r>
        <w:r w:rsidR="00215C90">
          <w:rPr>
            <w:noProof/>
            <w:webHidden/>
          </w:rPr>
          <w:fldChar w:fldCharType="separate"/>
        </w:r>
        <w:r w:rsidR="00215C90">
          <w:rPr>
            <w:noProof/>
            <w:webHidden/>
          </w:rPr>
          <w:t>30</w:t>
        </w:r>
        <w:r w:rsidR="00215C90">
          <w:rPr>
            <w:noProof/>
            <w:webHidden/>
          </w:rPr>
          <w:fldChar w:fldCharType="end"/>
        </w:r>
      </w:hyperlink>
    </w:p>
    <w:p w14:paraId="70C82F83" w14:textId="15E2BD55" w:rsidR="00215C90" w:rsidRDefault="007D5827">
      <w:pPr>
        <w:pStyle w:val="TOC3"/>
        <w:tabs>
          <w:tab w:val="right" w:leader="dot" w:pos="8778"/>
        </w:tabs>
        <w:rPr>
          <w:rFonts w:asciiTheme="minorHAnsi" w:eastAsiaTheme="minorEastAsia" w:hAnsiTheme="minorHAnsi" w:cstheme="minorBidi"/>
          <w:noProof/>
          <w:szCs w:val="22"/>
        </w:rPr>
      </w:pPr>
      <w:hyperlink w:anchor="_Toc40684978" w:history="1">
        <w:r w:rsidR="00215C90" w:rsidRPr="00150A87">
          <w:rPr>
            <w:rStyle w:val="aa"/>
            <w:noProof/>
          </w:rPr>
          <w:t xml:space="preserve">5.2.3 </w:t>
        </w:r>
        <w:r w:rsidR="00215C90" w:rsidRPr="00150A87">
          <w:rPr>
            <w:rStyle w:val="aa"/>
            <w:noProof/>
          </w:rPr>
          <w:t>非技术因素分析</w:t>
        </w:r>
        <w:r w:rsidR="00215C90">
          <w:rPr>
            <w:noProof/>
            <w:webHidden/>
          </w:rPr>
          <w:tab/>
        </w:r>
        <w:r w:rsidR="00215C90">
          <w:rPr>
            <w:noProof/>
            <w:webHidden/>
          </w:rPr>
          <w:fldChar w:fldCharType="begin"/>
        </w:r>
        <w:r w:rsidR="00215C90">
          <w:rPr>
            <w:noProof/>
            <w:webHidden/>
          </w:rPr>
          <w:instrText xml:space="preserve"> PAGEREF _Toc40684978 \h </w:instrText>
        </w:r>
        <w:r w:rsidR="00215C90">
          <w:rPr>
            <w:noProof/>
            <w:webHidden/>
          </w:rPr>
        </w:r>
        <w:r w:rsidR="00215C90">
          <w:rPr>
            <w:noProof/>
            <w:webHidden/>
          </w:rPr>
          <w:fldChar w:fldCharType="separate"/>
        </w:r>
        <w:r w:rsidR="00215C90">
          <w:rPr>
            <w:noProof/>
            <w:webHidden/>
          </w:rPr>
          <w:t>32</w:t>
        </w:r>
        <w:r w:rsidR="00215C90">
          <w:rPr>
            <w:noProof/>
            <w:webHidden/>
          </w:rPr>
          <w:fldChar w:fldCharType="end"/>
        </w:r>
      </w:hyperlink>
    </w:p>
    <w:p w14:paraId="4AD3A582" w14:textId="1389F17D" w:rsidR="00215C90" w:rsidRDefault="007D5827">
      <w:pPr>
        <w:pStyle w:val="TOC2"/>
        <w:tabs>
          <w:tab w:val="right" w:leader="dot" w:pos="8778"/>
        </w:tabs>
        <w:rPr>
          <w:rFonts w:asciiTheme="minorHAnsi" w:eastAsiaTheme="minorEastAsia" w:hAnsiTheme="minorHAnsi" w:cstheme="minorBidi"/>
          <w:noProof/>
          <w:szCs w:val="22"/>
        </w:rPr>
      </w:pPr>
      <w:hyperlink w:anchor="_Toc40684979" w:history="1">
        <w:r w:rsidR="00215C90" w:rsidRPr="00150A87">
          <w:rPr>
            <w:rStyle w:val="aa"/>
            <w:noProof/>
          </w:rPr>
          <w:t xml:space="preserve">5.3 </w:t>
        </w:r>
        <w:r w:rsidR="00215C90" w:rsidRPr="00150A87">
          <w:rPr>
            <w:rStyle w:val="aa"/>
            <w:noProof/>
          </w:rPr>
          <w:t>实验平台系统设计</w:t>
        </w:r>
        <w:r w:rsidR="00215C90">
          <w:rPr>
            <w:noProof/>
            <w:webHidden/>
          </w:rPr>
          <w:tab/>
        </w:r>
        <w:r w:rsidR="00215C90">
          <w:rPr>
            <w:noProof/>
            <w:webHidden/>
          </w:rPr>
          <w:fldChar w:fldCharType="begin"/>
        </w:r>
        <w:r w:rsidR="00215C90">
          <w:rPr>
            <w:noProof/>
            <w:webHidden/>
          </w:rPr>
          <w:instrText xml:space="preserve"> PAGEREF _Toc40684979 \h </w:instrText>
        </w:r>
        <w:r w:rsidR="00215C90">
          <w:rPr>
            <w:noProof/>
            <w:webHidden/>
          </w:rPr>
        </w:r>
        <w:r w:rsidR="00215C90">
          <w:rPr>
            <w:noProof/>
            <w:webHidden/>
          </w:rPr>
          <w:fldChar w:fldCharType="separate"/>
        </w:r>
        <w:r w:rsidR="00215C90">
          <w:rPr>
            <w:noProof/>
            <w:webHidden/>
          </w:rPr>
          <w:t>32</w:t>
        </w:r>
        <w:r w:rsidR="00215C90">
          <w:rPr>
            <w:noProof/>
            <w:webHidden/>
          </w:rPr>
          <w:fldChar w:fldCharType="end"/>
        </w:r>
      </w:hyperlink>
    </w:p>
    <w:p w14:paraId="34813BE0" w14:textId="228CBEEA" w:rsidR="00215C90" w:rsidRDefault="007D5827">
      <w:pPr>
        <w:pStyle w:val="TOC2"/>
        <w:tabs>
          <w:tab w:val="right" w:leader="dot" w:pos="8778"/>
        </w:tabs>
        <w:rPr>
          <w:rFonts w:asciiTheme="minorHAnsi" w:eastAsiaTheme="minorEastAsia" w:hAnsiTheme="minorHAnsi" w:cstheme="minorBidi"/>
          <w:noProof/>
          <w:szCs w:val="22"/>
        </w:rPr>
      </w:pPr>
      <w:hyperlink w:anchor="_Toc40684980" w:history="1">
        <w:r w:rsidR="00215C90" w:rsidRPr="00150A87">
          <w:rPr>
            <w:rStyle w:val="aa"/>
            <w:noProof/>
          </w:rPr>
          <w:t xml:space="preserve">5.4 </w:t>
        </w:r>
        <w:r w:rsidR="00215C90" w:rsidRPr="00150A87">
          <w:rPr>
            <w:rStyle w:val="aa"/>
            <w:noProof/>
          </w:rPr>
          <w:t>本章小结</w:t>
        </w:r>
        <w:r w:rsidR="00215C90">
          <w:rPr>
            <w:noProof/>
            <w:webHidden/>
          </w:rPr>
          <w:tab/>
        </w:r>
        <w:r w:rsidR="00215C90">
          <w:rPr>
            <w:noProof/>
            <w:webHidden/>
          </w:rPr>
          <w:fldChar w:fldCharType="begin"/>
        </w:r>
        <w:r w:rsidR="00215C90">
          <w:rPr>
            <w:noProof/>
            <w:webHidden/>
          </w:rPr>
          <w:instrText xml:space="preserve"> PAGEREF _Toc40684980 \h </w:instrText>
        </w:r>
        <w:r w:rsidR="00215C90">
          <w:rPr>
            <w:noProof/>
            <w:webHidden/>
          </w:rPr>
        </w:r>
        <w:r w:rsidR="00215C90">
          <w:rPr>
            <w:noProof/>
            <w:webHidden/>
          </w:rPr>
          <w:fldChar w:fldCharType="separate"/>
        </w:r>
        <w:r w:rsidR="00215C90">
          <w:rPr>
            <w:noProof/>
            <w:webHidden/>
          </w:rPr>
          <w:t>36</w:t>
        </w:r>
        <w:r w:rsidR="00215C90">
          <w:rPr>
            <w:noProof/>
            <w:webHidden/>
          </w:rPr>
          <w:fldChar w:fldCharType="end"/>
        </w:r>
      </w:hyperlink>
    </w:p>
    <w:p w14:paraId="5CE2DD6F" w14:textId="2B61014C" w:rsidR="00215C90" w:rsidRDefault="007D5827">
      <w:pPr>
        <w:pStyle w:val="TOC1"/>
        <w:tabs>
          <w:tab w:val="right" w:leader="dot" w:pos="8778"/>
        </w:tabs>
        <w:rPr>
          <w:rFonts w:asciiTheme="minorHAnsi" w:eastAsiaTheme="minorEastAsia" w:hAnsiTheme="minorHAnsi" w:cstheme="minorBidi"/>
          <w:noProof/>
          <w:szCs w:val="22"/>
        </w:rPr>
      </w:pPr>
      <w:hyperlink w:anchor="_Toc40684981" w:history="1">
        <w:r w:rsidR="00215C90" w:rsidRPr="00150A87">
          <w:rPr>
            <w:rStyle w:val="aa"/>
            <w:noProof/>
          </w:rPr>
          <w:t>第</w:t>
        </w:r>
        <w:r w:rsidR="00215C90" w:rsidRPr="00150A87">
          <w:rPr>
            <w:rStyle w:val="aa"/>
            <w:noProof/>
          </w:rPr>
          <w:t>6</w:t>
        </w:r>
        <w:r w:rsidR="00215C90" w:rsidRPr="00150A87">
          <w:rPr>
            <w:rStyle w:val="aa"/>
            <w:noProof/>
          </w:rPr>
          <w:t>章</w:t>
        </w:r>
        <w:r w:rsidR="00215C90" w:rsidRPr="00150A87">
          <w:rPr>
            <w:rStyle w:val="aa"/>
            <w:noProof/>
          </w:rPr>
          <w:t xml:space="preserve"> </w:t>
        </w:r>
        <w:r w:rsidR="00215C90" w:rsidRPr="00150A87">
          <w:rPr>
            <w:rStyle w:val="aa"/>
            <w:noProof/>
          </w:rPr>
          <w:t>总结和展望</w:t>
        </w:r>
        <w:r w:rsidR="00215C90">
          <w:rPr>
            <w:noProof/>
            <w:webHidden/>
          </w:rPr>
          <w:tab/>
        </w:r>
        <w:r w:rsidR="00215C90">
          <w:rPr>
            <w:noProof/>
            <w:webHidden/>
          </w:rPr>
          <w:fldChar w:fldCharType="begin"/>
        </w:r>
        <w:r w:rsidR="00215C90">
          <w:rPr>
            <w:noProof/>
            <w:webHidden/>
          </w:rPr>
          <w:instrText xml:space="preserve"> PAGEREF _Toc40684981 \h </w:instrText>
        </w:r>
        <w:r w:rsidR="00215C90">
          <w:rPr>
            <w:noProof/>
            <w:webHidden/>
          </w:rPr>
        </w:r>
        <w:r w:rsidR="00215C90">
          <w:rPr>
            <w:noProof/>
            <w:webHidden/>
          </w:rPr>
          <w:fldChar w:fldCharType="separate"/>
        </w:r>
        <w:r w:rsidR="00215C90">
          <w:rPr>
            <w:noProof/>
            <w:webHidden/>
          </w:rPr>
          <w:t>36</w:t>
        </w:r>
        <w:r w:rsidR="00215C90">
          <w:rPr>
            <w:noProof/>
            <w:webHidden/>
          </w:rPr>
          <w:fldChar w:fldCharType="end"/>
        </w:r>
      </w:hyperlink>
    </w:p>
    <w:p w14:paraId="0655DC18" w14:textId="2D2B2C78" w:rsidR="00215C90" w:rsidRDefault="007D5827">
      <w:pPr>
        <w:pStyle w:val="TOC2"/>
        <w:tabs>
          <w:tab w:val="right" w:leader="dot" w:pos="8778"/>
        </w:tabs>
        <w:rPr>
          <w:rFonts w:asciiTheme="minorHAnsi" w:eastAsiaTheme="minorEastAsia" w:hAnsiTheme="minorHAnsi" w:cstheme="minorBidi"/>
          <w:noProof/>
          <w:szCs w:val="22"/>
        </w:rPr>
      </w:pPr>
      <w:hyperlink w:anchor="_Toc40684982" w:history="1">
        <w:r w:rsidR="00215C90" w:rsidRPr="00150A87">
          <w:rPr>
            <w:rStyle w:val="aa"/>
            <w:noProof/>
          </w:rPr>
          <w:t xml:space="preserve">6.1 </w:t>
        </w:r>
        <w:r w:rsidR="00215C90" w:rsidRPr="00150A87">
          <w:rPr>
            <w:rStyle w:val="aa"/>
            <w:noProof/>
          </w:rPr>
          <w:t>总结</w:t>
        </w:r>
        <w:r w:rsidR="00215C90">
          <w:rPr>
            <w:noProof/>
            <w:webHidden/>
          </w:rPr>
          <w:tab/>
        </w:r>
        <w:r w:rsidR="00215C90">
          <w:rPr>
            <w:noProof/>
            <w:webHidden/>
          </w:rPr>
          <w:fldChar w:fldCharType="begin"/>
        </w:r>
        <w:r w:rsidR="00215C90">
          <w:rPr>
            <w:noProof/>
            <w:webHidden/>
          </w:rPr>
          <w:instrText xml:space="preserve"> PAGEREF _Toc40684982 \h </w:instrText>
        </w:r>
        <w:r w:rsidR="00215C90">
          <w:rPr>
            <w:noProof/>
            <w:webHidden/>
          </w:rPr>
        </w:r>
        <w:r w:rsidR="00215C90">
          <w:rPr>
            <w:noProof/>
            <w:webHidden/>
          </w:rPr>
          <w:fldChar w:fldCharType="separate"/>
        </w:r>
        <w:r w:rsidR="00215C90">
          <w:rPr>
            <w:noProof/>
            <w:webHidden/>
          </w:rPr>
          <w:t>36</w:t>
        </w:r>
        <w:r w:rsidR="00215C90">
          <w:rPr>
            <w:noProof/>
            <w:webHidden/>
          </w:rPr>
          <w:fldChar w:fldCharType="end"/>
        </w:r>
      </w:hyperlink>
    </w:p>
    <w:p w14:paraId="26E9465C" w14:textId="0ECCFF89" w:rsidR="00215C90" w:rsidRDefault="007D5827">
      <w:pPr>
        <w:pStyle w:val="TOC2"/>
        <w:tabs>
          <w:tab w:val="right" w:leader="dot" w:pos="8778"/>
        </w:tabs>
        <w:rPr>
          <w:rFonts w:asciiTheme="minorHAnsi" w:eastAsiaTheme="minorEastAsia" w:hAnsiTheme="minorHAnsi" w:cstheme="minorBidi"/>
          <w:noProof/>
          <w:szCs w:val="22"/>
        </w:rPr>
      </w:pPr>
      <w:hyperlink w:anchor="_Toc40684983" w:history="1">
        <w:r w:rsidR="00215C90" w:rsidRPr="00150A87">
          <w:rPr>
            <w:rStyle w:val="aa"/>
            <w:noProof/>
          </w:rPr>
          <w:t>6.2</w:t>
        </w:r>
        <w:r w:rsidR="00215C90" w:rsidRPr="00150A87">
          <w:rPr>
            <w:rStyle w:val="aa"/>
            <w:noProof/>
          </w:rPr>
          <w:t>展望</w:t>
        </w:r>
        <w:r w:rsidR="00215C90">
          <w:rPr>
            <w:noProof/>
            <w:webHidden/>
          </w:rPr>
          <w:tab/>
        </w:r>
        <w:r w:rsidR="00215C90">
          <w:rPr>
            <w:noProof/>
            <w:webHidden/>
          </w:rPr>
          <w:fldChar w:fldCharType="begin"/>
        </w:r>
        <w:r w:rsidR="00215C90">
          <w:rPr>
            <w:noProof/>
            <w:webHidden/>
          </w:rPr>
          <w:instrText xml:space="preserve"> PAGEREF _Toc40684983 \h </w:instrText>
        </w:r>
        <w:r w:rsidR="00215C90">
          <w:rPr>
            <w:noProof/>
            <w:webHidden/>
          </w:rPr>
        </w:r>
        <w:r w:rsidR="00215C90">
          <w:rPr>
            <w:noProof/>
            <w:webHidden/>
          </w:rPr>
          <w:fldChar w:fldCharType="separate"/>
        </w:r>
        <w:r w:rsidR="00215C90">
          <w:rPr>
            <w:noProof/>
            <w:webHidden/>
          </w:rPr>
          <w:t>37</w:t>
        </w:r>
        <w:r w:rsidR="00215C90">
          <w:rPr>
            <w:noProof/>
            <w:webHidden/>
          </w:rPr>
          <w:fldChar w:fldCharType="end"/>
        </w:r>
      </w:hyperlink>
    </w:p>
    <w:p w14:paraId="5E3CEF64" w14:textId="298B4ACE" w:rsidR="00215C90" w:rsidRDefault="007D5827">
      <w:pPr>
        <w:pStyle w:val="TOC1"/>
        <w:tabs>
          <w:tab w:val="right" w:leader="dot" w:pos="8778"/>
        </w:tabs>
        <w:rPr>
          <w:rFonts w:asciiTheme="minorHAnsi" w:eastAsiaTheme="minorEastAsia" w:hAnsiTheme="minorHAnsi" w:cstheme="minorBidi"/>
          <w:noProof/>
          <w:szCs w:val="22"/>
        </w:rPr>
      </w:pPr>
      <w:hyperlink w:anchor="_Toc40684984" w:history="1">
        <w:r w:rsidR="00215C90" w:rsidRPr="00150A87">
          <w:rPr>
            <w:rStyle w:val="aa"/>
            <w:rFonts w:ascii="宋体" w:hAnsi="宋体"/>
            <w:noProof/>
          </w:rPr>
          <w:t>参考文献</w:t>
        </w:r>
        <w:r w:rsidR="00215C90">
          <w:rPr>
            <w:noProof/>
            <w:webHidden/>
          </w:rPr>
          <w:tab/>
        </w:r>
        <w:r w:rsidR="00215C90">
          <w:rPr>
            <w:noProof/>
            <w:webHidden/>
          </w:rPr>
          <w:fldChar w:fldCharType="begin"/>
        </w:r>
        <w:r w:rsidR="00215C90">
          <w:rPr>
            <w:noProof/>
            <w:webHidden/>
          </w:rPr>
          <w:instrText xml:space="preserve"> PAGEREF _Toc40684984 \h </w:instrText>
        </w:r>
        <w:r w:rsidR="00215C90">
          <w:rPr>
            <w:noProof/>
            <w:webHidden/>
          </w:rPr>
        </w:r>
        <w:r w:rsidR="00215C90">
          <w:rPr>
            <w:noProof/>
            <w:webHidden/>
          </w:rPr>
          <w:fldChar w:fldCharType="separate"/>
        </w:r>
        <w:r w:rsidR="00215C90">
          <w:rPr>
            <w:noProof/>
            <w:webHidden/>
          </w:rPr>
          <w:t>38</w:t>
        </w:r>
        <w:r w:rsidR="00215C90">
          <w:rPr>
            <w:noProof/>
            <w:webHidden/>
          </w:rPr>
          <w:fldChar w:fldCharType="end"/>
        </w:r>
      </w:hyperlink>
    </w:p>
    <w:p w14:paraId="62B8C377" w14:textId="58E3A5AE" w:rsidR="00215C90" w:rsidRDefault="007D5827">
      <w:pPr>
        <w:pStyle w:val="TOC1"/>
        <w:tabs>
          <w:tab w:val="right" w:leader="dot" w:pos="8778"/>
        </w:tabs>
        <w:rPr>
          <w:rFonts w:asciiTheme="minorHAnsi" w:eastAsiaTheme="minorEastAsia" w:hAnsiTheme="minorHAnsi" w:cstheme="minorBidi"/>
          <w:noProof/>
          <w:szCs w:val="22"/>
        </w:rPr>
      </w:pPr>
      <w:hyperlink w:anchor="_Toc40684985" w:history="1">
        <w:r w:rsidR="00215C90" w:rsidRPr="00150A87">
          <w:rPr>
            <w:rStyle w:val="aa"/>
            <w:rFonts w:ascii="宋体" w:hAnsi="宋体"/>
            <w:noProof/>
          </w:rPr>
          <w:t>致谢</w:t>
        </w:r>
        <w:r w:rsidR="00215C90">
          <w:rPr>
            <w:noProof/>
            <w:webHidden/>
          </w:rPr>
          <w:tab/>
        </w:r>
        <w:r w:rsidR="00215C90">
          <w:rPr>
            <w:noProof/>
            <w:webHidden/>
          </w:rPr>
          <w:fldChar w:fldCharType="begin"/>
        </w:r>
        <w:r w:rsidR="00215C90">
          <w:rPr>
            <w:noProof/>
            <w:webHidden/>
          </w:rPr>
          <w:instrText xml:space="preserve"> PAGEREF _Toc40684985 \h </w:instrText>
        </w:r>
        <w:r w:rsidR="00215C90">
          <w:rPr>
            <w:noProof/>
            <w:webHidden/>
          </w:rPr>
        </w:r>
        <w:r w:rsidR="00215C90">
          <w:rPr>
            <w:noProof/>
            <w:webHidden/>
          </w:rPr>
          <w:fldChar w:fldCharType="separate"/>
        </w:r>
        <w:r w:rsidR="00215C90">
          <w:rPr>
            <w:noProof/>
            <w:webHidden/>
          </w:rPr>
          <w:t>41</w:t>
        </w:r>
        <w:r w:rsidR="00215C90">
          <w:rPr>
            <w:noProof/>
            <w:webHidden/>
          </w:rPr>
          <w:fldChar w:fldCharType="end"/>
        </w:r>
      </w:hyperlink>
    </w:p>
    <w:p w14:paraId="0EEDA0A3" w14:textId="77777777" w:rsidR="00D06B3D" w:rsidRDefault="00D06B3D" w:rsidP="00D06B3D">
      <w:pPr>
        <w:spacing w:line="400" w:lineRule="exact"/>
        <w:jc w:val="left"/>
        <w:rPr>
          <w:rFonts w:ascii="宋体" w:hAnsi="宋体"/>
          <w:sz w:val="24"/>
          <w:highlight w:val="yellow"/>
          <w:u w:val="single"/>
        </w:rPr>
        <w:sectPr w:rsidR="00D06B3D" w:rsidSect="00D06B3D">
          <w:headerReference w:type="default" r:id="rId14"/>
          <w:footerReference w:type="first" r:id="rId15"/>
          <w:pgSz w:w="11907" w:h="16840" w:code="9"/>
          <w:pgMar w:top="1418" w:right="1418" w:bottom="1418" w:left="1701" w:header="567" w:footer="567" w:gutter="0"/>
          <w:pgNumType w:fmt="upperRoman" w:start="1"/>
          <w:cols w:space="425"/>
          <w:titlePg/>
          <w:docGrid w:type="lines" w:linePitch="312"/>
        </w:sectPr>
      </w:pPr>
      <w:r w:rsidRPr="00D06B3D">
        <w:rPr>
          <w:rFonts w:ascii="宋体" w:hAnsi="宋体"/>
          <w:color w:val="0000FF"/>
          <w:sz w:val="24"/>
          <w:shd w:val="pct15" w:color="auto" w:fill="FFFFFF"/>
        </w:rPr>
        <w:fldChar w:fldCharType="end"/>
      </w:r>
    </w:p>
    <w:p w14:paraId="4D3840D7" w14:textId="77777777" w:rsidR="00CF2612" w:rsidRPr="003D44A8" w:rsidRDefault="00CF2612" w:rsidP="003D44A8">
      <w:pPr>
        <w:pStyle w:val="1"/>
        <w:spacing w:beforeLines="50" w:before="156" w:afterLines="50" w:after="156" w:line="440" w:lineRule="exact"/>
        <w:jc w:val="center"/>
        <w:rPr>
          <w:rFonts w:ascii="宋体" w:hAnsi="宋体"/>
          <w:sz w:val="30"/>
          <w:szCs w:val="30"/>
        </w:rPr>
      </w:pPr>
      <w:bookmarkStart w:id="51" w:name="_Toc515452325"/>
      <w:bookmarkStart w:id="52" w:name="_Toc40684936"/>
      <w:r w:rsidRPr="003D44A8">
        <w:rPr>
          <w:rFonts w:ascii="宋体" w:hAnsi="宋体" w:hint="eastAsia"/>
          <w:sz w:val="30"/>
          <w:szCs w:val="30"/>
        </w:rPr>
        <w:lastRenderedPageBreak/>
        <w:t>第</w:t>
      </w:r>
      <w:r w:rsidR="00B447E9" w:rsidRPr="003D44A8">
        <w:rPr>
          <w:rFonts w:ascii="宋体" w:hAnsi="宋体"/>
          <w:sz w:val="30"/>
          <w:szCs w:val="30"/>
        </w:rPr>
        <w:t>1</w:t>
      </w:r>
      <w:r w:rsidRPr="003D44A8">
        <w:rPr>
          <w:rFonts w:ascii="宋体" w:hAnsi="宋体" w:hint="eastAsia"/>
          <w:sz w:val="30"/>
          <w:szCs w:val="30"/>
        </w:rPr>
        <w:t xml:space="preserve">章　</w:t>
      </w:r>
      <w:r w:rsidR="003F4134" w:rsidRPr="003D44A8">
        <w:rPr>
          <w:rFonts w:ascii="宋体" w:hAnsi="宋体" w:hint="eastAsia"/>
          <w:sz w:val="30"/>
          <w:szCs w:val="30"/>
        </w:rPr>
        <w:t>引言</w:t>
      </w:r>
      <w:bookmarkEnd w:id="51"/>
      <w:bookmarkEnd w:id="52"/>
    </w:p>
    <w:p w14:paraId="021C57B8" w14:textId="77777777" w:rsidR="003F4134" w:rsidRPr="003D44A8" w:rsidRDefault="003F4134" w:rsidP="003D44A8">
      <w:pPr>
        <w:pStyle w:val="2"/>
        <w:spacing w:beforeLines="50" w:before="156" w:afterLines="50" w:after="156" w:line="440" w:lineRule="exact"/>
        <w:jc w:val="left"/>
        <w:rPr>
          <w:rFonts w:ascii="宋体" w:hAnsi="宋体"/>
          <w:sz w:val="28"/>
          <w:szCs w:val="28"/>
        </w:rPr>
      </w:pPr>
      <w:bookmarkStart w:id="53" w:name="_Toc515452326"/>
      <w:bookmarkStart w:id="54" w:name="_Toc40684937"/>
      <w:r w:rsidRPr="003D44A8">
        <w:rPr>
          <w:rFonts w:ascii="宋体" w:hAnsi="宋体" w:hint="eastAsia"/>
          <w:sz w:val="28"/>
          <w:szCs w:val="28"/>
        </w:rPr>
        <w:t>1.1课题的来源</w:t>
      </w:r>
      <w:bookmarkEnd w:id="53"/>
      <w:r w:rsidR="003D44A8" w:rsidRPr="003D44A8">
        <w:rPr>
          <w:rFonts w:ascii="宋体" w:hAnsi="宋体" w:hint="eastAsia"/>
          <w:sz w:val="28"/>
          <w:szCs w:val="28"/>
        </w:rPr>
        <w:t>与研究意义</w:t>
      </w:r>
      <w:bookmarkEnd w:id="54"/>
    </w:p>
    <w:p w14:paraId="145DD8A1" w14:textId="77777777" w:rsidR="003D44A8" w:rsidRPr="001C000D" w:rsidRDefault="003D44A8" w:rsidP="003D44A8">
      <w:pPr>
        <w:spacing w:line="440" w:lineRule="exact"/>
        <w:ind w:firstLineChars="200" w:firstLine="480"/>
        <w:rPr>
          <w:rFonts w:ascii="宋体" w:hAnsi="宋体"/>
          <w:sz w:val="24"/>
        </w:rPr>
      </w:pPr>
      <w:r w:rsidRPr="001C000D">
        <w:rPr>
          <w:rFonts w:ascii="宋体" w:hAnsi="宋体" w:hint="eastAsia"/>
          <w:sz w:val="24"/>
        </w:rPr>
        <w:t>随着我国将人工智能提升至国家战略层面，人工智能已成为我国科技发展的潮流，从智慧园区、智能工厂、智能制造到智慧城市、智能交通、智慧社区，再到无人驾驶、人脸识别以及智慧家居等，涉及到我们生产生活的方方面面。人工智能是计算机科学的一个分支，它企图通过了解智能的实质，并生产出一种新的能以人类智能相似的方式做出反应的智能机器，其研究包括机器人、语言识别、图像识别、自然语言处理和专家系统等。我们人类感知外界信息多数来自我们的视觉，因此视觉对于人工智能来说是一个非常重要的领域。换句话说，人工智能发展的一个具有重要意义的领域是计算机视觉或者机器视觉。计算机视觉参考了人类的视觉系统</w:t>
      </w:r>
      <w:r>
        <w:rPr>
          <w:rFonts w:ascii="宋体" w:hAnsi="宋体"/>
          <w:sz w:val="24"/>
        </w:rPr>
        <w:fldChar w:fldCharType="begin">
          <w:fldData xml:space="preserve">PABMAGkAdABlAHIAYQBsAHMAPgANAAoAPABMAGkAdABlAHIAYQBsACAAaQBkAD0AIgAzAEIAOQAx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=
</w:fldData>
        </w:fldChar>
      </w:r>
      <w:r>
        <w:rPr>
          <w:rFonts w:ascii="宋体" w:hAnsi="宋体"/>
          <w:sz w:val="24"/>
        </w:rPr>
        <w:instrText>ADDIN CNKISM.Ref.{0F477F5D8AAE456dA3CDB9C61EA0C2B4}</w:instrText>
      </w:r>
      <w:r>
        <w:rPr>
          <w:rFonts w:ascii="宋体" w:hAnsi="宋体"/>
          <w:sz w:val="24"/>
        </w:rPr>
      </w:r>
      <w:r>
        <w:rPr>
          <w:rFonts w:ascii="宋体" w:hAnsi="宋体"/>
          <w:sz w:val="24"/>
        </w:rPr>
        <w:fldChar w:fldCharType="separate"/>
      </w:r>
      <w:r w:rsidRPr="00590270">
        <w:rPr>
          <w:rFonts w:ascii="宋体" w:hAnsi="宋体"/>
          <w:sz w:val="24"/>
          <w:vertAlign w:val="superscript"/>
        </w:rPr>
        <w:t>[</w:t>
      </w:r>
      <w:r>
        <w:rPr>
          <w:rFonts w:ascii="宋体" w:hAnsi="宋体" w:hint="eastAsia"/>
          <w:sz w:val="24"/>
          <w:vertAlign w:val="superscript"/>
        </w:rPr>
        <w:t>1</w:t>
      </w:r>
      <w:r w:rsidRPr="00590270">
        <w:rPr>
          <w:rFonts w:ascii="宋体" w:hAnsi="宋体"/>
          <w:sz w:val="24"/>
          <w:vertAlign w:val="superscript"/>
        </w:rPr>
        <w:t>]</w:t>
      </w:r>
      <w:r>
        <w:rPr>
          <w:rFonts w:ascii="宋体" w:hAnsi="宋体"/>
          <w:sz w:val="24"/>
        </w:rPr>
        <w:fldChar w:fldCharType="end"/>
      </w:r>
      <w:r w:rsidRPr="001C000D">
        <w:rPr>
          <w:rFonts w:ascii="宋体" w:hAnsi="宋体" w:hint="eastAsia"/>
          <w:sz w:val="24"/>
        </w:rPr>
        <w:t>，使用双目相机采集目标物体图像，根据计算机运算分析、理解和识别目标物体的类别和位置等信息，以辅助机器人进行目标抓取、避开障碍物等</w:t>
      </w:r>
      <w:r>
        <w:rPr>
          <w:rFonts w:ascii="宋体" w:hAnsi="宋体"/>
          <w:sz w:val="24"/>
        </w:rPr>
        <w:fldChar w:fldCharType="begin">
          <w:fldData xml:space="preserve">PABMAGkAdABlAHIAYQBsAHMAPgANAAoAPABMAGkAdABlAHIAYQBsACAAaQBkAD0AIgAzAEIAOQAx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=
</w:fldData>
        </w:fldChar>
      </w:r>
      <w:r>
        <w:rPr>
          <w:rFonts w:ascii="宋体" w:hAnsi="宋体"/>
          <w:sz w:val="24"/>
        </w:rPr>
        <w:instrText>ADDIN CNKISM.Ref.{0F477F5D8AAE456dA3CDB9C61EA0C2B4}</w:instrText>
      </w:r>
      <w:r>
        <w:rPr>
          <w:rFonts w:ascii="宋体" w:hAnsi="宋体"/>
          <w:sz w:val="24"/>
        </w:rPr>
      </w:r>
      <w:r>
        <w:rPr>
          <w:rFonts w:ascii="宋体" w:hAnsi="宋体"/>
          <w:sz w:val="24"/>
        </w:rPr>
        <w:fldChar w:fldCharType="separate"/>
      </w:r>
      <w:r w:rsidRPr="00590270">
        <w:rPr>
          <w:rFonts w:ascii="宋体" w:hAnsi="宋体"/>
          <w:sz w:val="24"/>
          <w:vertAlign w:val="superscript"/>
        </w:rPr>
        <w:t>[</w:t>
      </w:r>
      <w:r>
        <w:rPr>
          <w:rFonts w:ascii="宋体" w:hAnsi="宋体" w:hint="eastAsia"/>
          <w:sz w:val="24"/>
          <w:vertAlign w:val="superscript"/>
        </w:rPr>
        <w:t>2</w:t>
      </w:r>
      <w:r w:rsidRPr="00590270">
        <w:rPr>
          <w:rFonts w:ascii="宋体" w:hAnsi="宋体"/>
          <w:sz w:val="24"/>
          <w:vertAlign w:val="superscript"/>
        </w:rPr>
        <w:t>]</w:t>
      </w:r>
      <w:r>
        <w:rPr>
          <w:rFonts w:ascii="宋体" w:hAnsi="宋体"/>
          <w:sz w:val="24"/>
        </w:rPr>
        <w:fldChar w:fldCharType="end"/>
      </w:r>
      <w:r w:rsidRPr="001C000D">
        <w:rPr>
          <w:rFonts w:ascii="宋体" w:hAnsi="宋体" w:hint="eastAsia"/>
          <w:sz w:val="24"/>
        </w:rPr>
        <w:t>。</w:t>
      </w:r>
    </w:p>
    <w:p w14:paraId="6F4C6776" w14:textId="77777777" w:rsidR="003D44A8" w:rsidRPr="001C000D" w:rsidRDefault="003D44A8" w:rsidP="003D44A8">
      <w:pPr>
        <w:spacing w:line="440" w:lineRule="exact"/>
        <w:ind w:firstLine="420"/>
        <w:rPr>
          <w:rFonts w:ascii="宋体" w:hAnsi="宋体"/>
          <w:sz w:val="24"/>
        </w:rPr>
      </w:pPr>
      <w:r w:rsidRPr="001C000D">
        <w:rPr>
          <w:rFonts w:ascii="宋体" w:hAnsi="宋体" w:hint="eastAsia"/>
          <w:sz w:val="24"/>
        </w:rPr>
        <w:t>基于图像的三维模型重建是计算机视觉领域的一个非常重要的研究方向。众所周知，人类生活在三维空间里，接触最多的也是三维物体，可以说三维空间是物体存在的基本形式。相比较二维图像信息，三维模型真实感更加强烈，能够呈现人们更多的信息。随着虚拟现实和增强现实技术的发展，可以预见三维数据将是未来数据呈现的主要模式。</w:t>
      </w:r>
    </w:p>
    <w:p w14:paraId="612A1BF1" w14:textId="77777777" w:rsidR="003D44A8" w:rsidRPr="001C000D" w:rsidRDefault="003D44A8" w:rsidP="003D44A8">
      <w:pPr>
        <w:spacing w:line="440" w:lineRule="exact"/>
        <w:ind w:firstLineChars="200" w:firstLine="480"/>
        <w:rPr>
          <w:rFonts w:ascii="宋体" w:hAnsi="宋体"/>
          <w:sz w:val="24"/>
        </w:rPr>
      </w:pPr>
      <w:r w:rsidRPr="001C000D">
        <w:rPr>
          <w:rFonts w:ascii="宋体" w:hAnsi="宋体" w:hint="eastAsia"/>
          <w:sz w:val="24"/>
        </w:rPr>
        <w:t>三维信息在自动驾驶、虚拟现实、人机交互等领域有着重要的作用。基于图像的建模技术对设备要求简单，而且图像中包含的丰富语义信息有助于解决激光扫描技术中存在的景物遮挡和复杂结构自然物重建等问题，因此近年来成为三维信息获取一个重要的研究领域。基于立体匹配技术的双目视觉和基于多个视点图像的多目视觉是基于图像三维信息获取的重要手段。本项目主要研究双目立体视觉系统的搭建、立体匹配技术和基于双目视觉的三维信息获取技术。</w:t>
      </w:r>
    </w:p>
    <w:p w14:paraId="277ED2FB" w14:textId="77777777" w:rsidR="003D44A8" w:rsidRPr="003D44A8" w:rsidRDefault="003D44A8" w:rsidP="003D44A8">
      <w:pPr>
        <w:pStyle w:val="2"/>
        <w:spacing w:beforeLines="50" w:before="156" w:afterLines="50" w:after="156" w:line="440" w:lineRule="exact"/>
        <w:rPr>
          <w:rFonts w:ascii="宋体" w:hAnsi="宋体"/>
          <w:sz w:val="28"/>
          <w:szCs w:val="28"/>
        </w:rPr>
      </w:pPr>
      <w:bookmarkStart w:id="55" w:name="_Toc40684938"/>
      <w:r w:rsidRPr="003D44A8">
        <w:rPr>
          <w:rFonts w:ascii="宋体" w:hAnsi="宋体" w:hint="eastAsia"/>
          <w:sz w:val="28"/>
          <w:szCs w:val="28"/>
        </w:rPr>
        <w:t>1.2国内外研究概况及发展趋势</w:t>
      </w:r>
      <w:bookmarkEnd w:id="55"/>
    </w:p>
    <w:p w14:paraId="4770A646" w14:textId="77777777" w:rsidR="003D44A8" w:rsidRPr="00693B9F" w:rsidRDefault="003D44A8" w:rsidP="00693B9F">
      <w:pPr>
        <w:pStyle w:val="3"/>
        <w:spacing w:beforeLines="50" w:before="156" w:afterLines="50" w:after="156" w:line="440" w:lineRule="exact"/>
        <w:rPr>
          <w:rFonts w:ascii="宋体" w:hAnsi="宋体"/>
          <w:sz w:val="24"/>
          <w:szCs w:val="24"/>
        </w:rPr>
      </w:pPr>
      <w:bookmarkStart w:id="56" w:name="_Toc40684939"/>
      <w:r w:rsidRPr="00693B9F">
        <w:rPr>
          <w:rFonts w:ascii="宋体" w:hAnsi="宋体" w:hint="eastAsia"/>
          <w:sz w:val="24"/>
          <w:szCs w:val="24"/>
        </w:rPr>
        <w:t>1.2.1国外研究概况及发展趋势</w:t>
      </w:r>
      <w:bookmarkEnd w:id="56"/>
    </w:p>
    <w:p w14:paraId="47A7A305" w14:textId="77777777" w:rsidR="003D44A8" w:rsidRDefault="003D44A8" w:rsidP="003D44A8">
      <w:pPr>
        <w:spacing w:line="440" w:lineRule="exact"/>
        <w:ind w:firstLine="420"/>
        <w:rPr>
          <w:sz w:val="24"/>
        </w:rPr>
      </w:pPr>
      <w:r>
        <w:rPr>
          <w:rFonts w:ascii="宋体" w:hAnsi="宋体" w:hint="eastAsia"/>
          <w:sz w:val="24"/>
        </w:rPr>
        <w:t>上个世纪中期，随着计算机的快速发展，并且伴随着模式识别的提出，使其为计算机视觉的形成奠定了一定的基础。从此之后的20年内很多的科学家对机器人展开大量的研究，其中研究的方向包括机器人对环境的理解、对三维信息的获取等。直到70年代，计算机视觉技术才有固定的模式。尤其是1973年，美国麻省理工学院著名</w:t>
      </w:r>
      <w:r>
        <w:rPr>
          <w:rFonts w:ascii="宋体" w:hAnsi="宋体" w:hint="eastAsia"/>
          <w:sz w:val="24"/>
        </w:rPr>
        <w:lastRenderedPageBreak/>
        <w:t>的</w:t>
      </w:r>
      <w:r w:rsidRPr="004D71B0">
        <w:rPr>
          <w:sz w:val="24"/>
        </w:rPr>
        <w:t>Mar</w:t>
      </w:r>
      <w:r>
        <w:rPr>
          <w:rFonts w:hint="eastAsia"/>
          <w:sz w:val="24"/>
        </w:rPr>
        <w:t>r</w:t>
      </w:r>
      <w:r>
        <w:rPr>
          <w:rFonts w:ascii="宋体" w:hAnsi="宋体" w:hint="eastAsia"/>
          <w:sz w:val="24"/>
        </w:rPr>
        <w:t>教授在</w:t>
      </w:r>
      <w:r w:rsidRPr="004D71B0">
        <w:rPr>
          <w:sz w:val="24"/>
        </w:rPr>
        <w:t>Robert</w:t>
      </w:r>
      <w:r>
        <w:rPr>
          <w:rFonts w:ascii="宋体" w:hAnsi="宋体" w:hint="eastAsia"/>
          <w:sz w:val="24"/>
        </w:rPr>
        <w:t>教授利用二维图像获取规则物体的三维结构的基础上，</w:t>
      </w:r>
      <w:r w:rsidRPr="004D71B0">
        <w:rPr>
          <w:rFonts w:hint="eastAsia"/>
          <w:sz w:val="24"/>
        </w:rPr>
        <w:t>Marr</w:t>
      </w:r>
      <w:r>
        <w:rPr>
          <w:rFonts w:ascii="宋体" w:hAnsi="宋体" w:hint="eastAsia"/>
          <w:sz w:val="24"/>
        </w:rPr>
        <w:t>教授建立了计算机理论框架，为计算机视觉的发展做出了巨大贡献</w:t>
      </w:r>
      <w:r>
        <w:rPr>
          <w:rFonts w:ascii="宋体" w:hAnsi="宋体"/>
          <w:sz w:val="24"/>
        </w:rPr>
        <w:fldChar w:fldCharType="begin">
          <w:fldData xml:space="preserve">PABMAGkAdABlAHIAYQBsAHMAPgANAAoAPABMAGkAdABlAHIAYQBsACAAaQBkAD0AIgAzAEIAOQAx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=
</w:fldData>
        </w:fldChar>
      </w:r>
      <w:r>
        <w:rPr>
          <w:rFonts w:ascii="宋体" w:hAnsi="宋体"/>
          <w:sz w:val="24"/>
        </w:rPr>
        <w:instrText>ADDIN CNKISM.Ref.{0F477F5D8AAE456dA3CDB9C61EA0C2B4}</w:instrText>
      </w:r>
      <w:r>
        <w:rPr>
          <w:rFonts w:ascii="宋体" w:hAnsi="宋体"/>
          <w:sz w:val="24"/>
        </w:rPr>
      </w:r>
      <w:r>
        <w:rPr>
          <w:rFonts w:ascii="宋体" w:hAnsi="宋体"/>
          <w:sz w:val="24"/>
        </w:rPr>
        <w:fldChar w:fldCharType="separate"/>
      </w:r>
      <w:r w:rsidRPr="00590270">
        <w:rPr>
          <w:rFonts w:ascii="宋体" w:hAnsi="宋体"/>
          <w:sz w:val="24"/>
          <w:vertAlign w:val="superscript"/>
        </w:rPr>
        <w:t>[</w:t>
      </w:r>
      <w:r>
        <w:rPr>
          <w:rFonts w:ascii="宋体" w:hAnsi="宋体" w:hint="eastAsia"/>
          <w:sz w:val="24"/>
          <w:vertAlign w:val="superscript"/>
        </w:rPr>
        <w:t>3</w:t>
      </w:r>
      <w:r w:rsidRPr="00590270">
        <w:rPr>
          <w:rFonts w:ascii="宋体" w:hAnsi="宋体"/>
          <w:sz w:val="24"/>
          <w:vertAlign w:val="superscript"/>
        </w:rPr>
        <w:t>]</w:t>
      </w:r>
      <w:r>
        <w:rPr>
          <w:rFonts w:ascii="宋体" w:hAnsi="宋体"/>
          <w:sz w:val="24"/>
        </w:rPr>
        <w:fldChar w:fldCharType="end"/>
      </w:r>
      <w:r>
        <w:rPr>
          <w:rFonts w:ascii="宋体" w:hAnsi="宋体" w:hint="eastAsia"/>
          <w:sz w:val="24"/>
        </w:rPr>
        <w:t>。</w:t>
      </w:r>
      <w:r w:rsidRPr="001D3F3F">
        <w:rPr>
          <w:rFonts w:hint="eastAsia"/>
          <w:sz w:val="24"/>
        </w:rPr>
        <w:t>近年来，巨量数据的不断涌现与计算能力的快速提升，给以非结构化视觉数据为研究对象的计算机视觉带来了巨大的发展机遇与挑战性难题，计算机视觉也因此成为学术界和工业界公认的前瞻性研究领域，部分研究成果已实际应用，催生出人脸识别、智能视频监控等多个极具显示度的商业化应用。</w:t>
      </w:r>
    </w:p>
    <w:p w14:paraId="0525DD9F" w14:textId="77777777" w:rsidR="003D44A8" w:rsidRDefault="003D44A8" w:rsidP="003D44A8">
      <w:pPr>
        <w:spacing w:line="440" w:lineRule="exact"/>
        <w:ind w:firstLine="420"/>
        <w:rPr>
          <w:sz w:val="24"/>
        </w:rPr>
      </w:pPr>
      <w:r>
        <w:rPr>
          <w:rFonts w:hint="eastAsia"/>
          <w:sz w:val="24"/>
        </w:rPr>
        <w:t>200</w:t>
      </w:r>
      <w:r>
        <w:rPr>
          <w:sz w:val="24"/>
        </w:rPr>
        <w:t>3</w:t>
      </w:r>
      <w:r>
        <w:rPr>
          <w:rFonts w:hint="eastAsia"/>
          <w:sz w:val="24"/>
        </w:rPr>
        <w:t>年，</w:t>
      </w:r>
      <w:r w:rsidRPr="00C6043E">
        <w:rPr>
          <w:sz w:val="24"/>
        </w:rPr>
        <w:t xml:space="preserve">B. </w:t>
      </w:r>
      <w:proofErr w:type="spellStart"/>
      <w:r w:rsidRPr="00C6043E">
        <w:rPr>
          <w:sz w:val="24"/>
        </w:rPr>
        <w:t>Goldluecke</w:t>
      </w:r>
      <w:proofErr w:type="spellEnd"/>
      <w:r w:rsidRPr="00C6043E">
        <w:rPr>
          <w:sz w:val="24"/>
        </w:rPr>
        <w:t xml:space="preserve"> </w:t>
      </w:r>
      <w:r w:rsidRPr="00C6043E">
        <w:rPr>
          <w:rFonts w:hint="eastAsia"/>
          <w:sz w:val="24"/>
        </w:rPr>
        <w:t>和</w:t>
      </w:r>
      <w:r w:rsidRPr="00C6043E">
        <w:rPr>
          <w:sz w:val="24"/>
        </w:rPr>
        <w:t xml:space="preserve"> M. </w:t>
      </w:r>
      <w:proofErr w:type="spellStart"/>
      <w:r w:rsidRPr="00C6043E">
        <w:rPr>
          <w:sz w:val="24"/>
        </w:rPr>
        <w:t>Magnor</w:t>
      </w:r>
      <w:proofErr w:type="spellEnd"/>
      <w:r>
        <w:rPr>
          <w:rFonts w:ascii="宋体" w:hAnsi="宋体"/>
          <w:sz w:val="24"/>
        </w:rPr>
        <w:fldChar w:fldCharType="begin">
          <w:fldData xml:space="preserve">PABMAGkAdABlAHIAYQBsAHMAPgANAAoAPABMAGkAdABlAHIAYQBsACAAaQBkAD0AIgA1ADMAOAAy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</w:fldData>
        </w:fldChar>
      </w:r>
      <w:r>
        <w:rPr>
          <w:rFonts w:ascii="宋体" w:hAnsi="宋体"/>
          <w:sz w:val="24"/>
        </w:rPr>
        <w:instrText>ADDIN CNKISM.Ref.{7D0C84F8CD9848f28F42CF396C278750}</w:instrText>
      </w:r>
      <w:r>
        <w:rPr>
          <w:rFonts w:ascii="宋体" w:hAnsi="宋体"/>
          <w:sz w:val="24"/>
        </w:rPr>
      </w:r>
      <w:r>
        <w:rPr>
          <w:rFonts w:ascii="宋体" w:hAnsi="宋体"/>
          <w:sz w:val="24"/>
        </w:rPr>
        <w:fldChar w:fldCharType="separate"/>
      </w:r>
      <w:r w:rsidRPr="00590270">
        <w:rPr>
          <w:rFonts w:ascii="宋体" w:hAnsi="宋体"/>
          <w:sz w:val="24"/>
          <w:vertAlign w:val="superscript"/>
        </w:rPr>
        <w:t>[</w:t>
      </w:r>
      <w:r>
        <w:rPr>
          <w:rFonts w:ascii="宋体" w:hAnsi="宋体"/>
          <w:sz w:val="24"/>
          <w:vertAlign w:val="superscript"/>
        </w:rPr>
        <w:t>4</w:t>
      </w:r>
      <w:r w:rsidRPr="00590270">
        <w:rPr>
          <w:rFonts w:ascii="宋体" w:hAnsi="宋体"/>
          <w:sz w:val="24"/>
          <w:vertAlign w:val="superscript"/>
        </w:rPr>
        <w:t>]</w:t>
      </w:r>
      <w:r>
        <w:rPr>
          <w:rFonts w:ascii="宋体" w:hAnsi="宋体"/>
          <w:sz w:val="24"/>
        </w:rPr>
        <w:fldChar w:fldCharType="end"/>
      </w:r>
      <w:r>
        <w:rPr>
          <w:rFonts w:hint="eastAsia"/>
          <w:sz w:val="24"/>
        </w:rPr>
        <w:t>发表的</w:t>
      </w:r>
      <w:r w:rsidRPr="00C6043E">
        <w:rPr>
          <w:rFonts w:hint="eastAsia"/>
          <w:sz w:val="24"/>
        </w:rPr>
        <w:t>利用图形切割技术在多视图中联合三维重建和背景分离</w:t>
      </w:r>
      <w:r>
        <w:rPr>
          <w:rFonts w:hint="eastAsia"/>
          <w:sz w:val="24"/>
        </w:rPr>
        <w:t>，</w:t>
      </w:r>
      <w:r w:rsidRPr="00C6043E">
        <w:rPr>
          <w:rFonts w:hint="eastAsia"/>
          <w:sz w:val="24"/>
        </w:rPr>
        <w:t>本文讨论了在多视点环境下，同时进行深度</w:t>
      </w:r>
      <w:proofErr w:type="gramStart"/>
      <w:r w:rsidRPr="00C6043E">
        <w:rPr>
          <w:rFonts w:hint="eastAsia"/>
          <w:sz w:val="24"/>
        </w:rPr>
        <w:t>图估计</w:t>
      </w:r>
      <w:proofErr w:type="gramEnd"/>
      <w:r w:rsidRPr="00C6043E">
        <w:rPr>
          <w:rFonts w:hint="eastAsia"/>
          <w:sz w:val="24"/>
        </w:rPr>
        <w:t>和背景分离的问题。</w:t>
      </w:r>
      <w:r>
        <w:rPr>
          <w:rFonts w:hint="eastAsia"/>
          <w:sz w:val="24"/>
        </w:rPr>
        <w:t>他们</w:t>
      </w:r>
      <w:r w:rsidRPr="00C6043E">
        <w:rPr>
          <w:rFonts w:hint="eastAsia"/>
          <w:sz w:val="24"/>
        </w:rPr>
        <w:t>证明了通过最小化离散能量泛函可以很好地利用它们之间的强相互依赖性</w:t>
      </w:r>
      <w:r>
        <w:rPr>
          <w:rFonts w:hint="eastAsia"/>
          <w:sz w:val="24"/>
        </w:rPr>
        <w:t>，</w:t>
      </w:r>
      <w:r w:rsidRPr="00C6043E">
        <w:rPr>
          <w:rFonts w:hint="eastAsia"/>
          <w:sz w:val="24"/>
        </w:rPr>
        <w:t>而离散能量泛函可以同时评估这两个性质。</w:t>
      </w:r>
      <w:r>
        <w:rPr>
          <w:rFonts w:hint="eastAsia"/>
          <w:sz w:val="24"/>
        </w:rPr>
        <w:t>他们</w:t>
      </w:r>
      <w:r w:rsidRPr="00C6043E">
        <w:rPr>
          <w:rFonts w:hint="eastAsia"/>
          <w:sz w:val="24"/>
        </w:rPr>
        <w:t>的算法来源于</w:t>
      </w:r>
      <w:r w:rsidRPr="00C6043E">
        <w:rPr>
          <w:rFonts w:hint="eastAsia"/>
          <w:sz w:val="24"/>
        </w:rPr>
        <w:t>Kolmogorov</w:t>
      </w:r>
      <w:r w:rsidRPr="00C6043E">
        <w:rPr>
          <w:rFonts w:hint="eastAsia"/>
          <w:sz w:val="24"/>
        </w:rPr>
        <w:t>和</w:t>
      </w:r>
      <w:proofErr w:type="spellStart"/>
      <w:r w:rsidRPr="00C6043E">
        <w:rPr>
          <w:rFonts w:hint="eastAsia"/>
          <w:sz w:val="24"/>
        </w:rPr>
        <w:t>Zabih</w:t>
      </w:r>
      <w:proofErr w:type="spellEnd"/>
      <w:r w:rsidRPr="00C6043E">
        <w:rPr>
          <w:rFonts w:hint="eastAsia"/>
          <w:sz w:val="24"/>
        </w:rPr>
        <w:t>(2002)</w:t>
      </w:r>
      <w:r w:rsidRPr="00C6043E">
        <w:rPr>
          <w:rFonts w:hint="eastAsia"/>
          <w:sz w:val="24"/>
        </w:rPr>
        <w:t>提出的强大的“多摄像机场景图切割重建”算法。</w:t>
      </w:r>
    </w:p>
    <w:p w14:paraId="18B3D855" w14:textId="77777777" w:rsidR="003D44A8" w:rsidRDefault="003D44A8" w:rsidP="003D44A8">
      <w:pPr>
        <w:spacing w:line="440" w:lineRule="exact"/>
        <w:ind w:firstLine="420"/>
        <w:rPr>
          <w:sz w:val="24"/>
        </w:rPr>
      </w:pPr>
      <w:r>
        <w:rPr>
          <w:rFonts w:hint="eastAsia"/>
          <w:sz w:val="24"/>
        </w:rPr>
        <w:t>2</w:t>
      </w:r>
      <w:r>
        <w:rPr>
          <w:sz w:val="24"/>
        </w:rPr>
        <w:t>008</w:t>
      </w:r>
      <w:r>
        <w:rPr>
          <w:rFonts w:hint="eastAsia"/>
          <w:sz w:val="24"/>
        </w:rPr>
        <w:t>年，</w:t>
      </w:r>
      <w:r w:rsidRPr="0098054F">
        <w:rPr>
          <w:sz w:val="24"/>
        </w:rPr>
        <w:t>Kolev K</w:t>
      </w:r>
      <w:r w:rsidRPr="0098054F">
        <w:rPr>
          <w:rFonts w:hint="eastAsia"/>
          <w:sz w:val="24"/>
        </w:rPr>
        <w:t>和</w:t>
      </w:r>
      <w:proofErr w:type="spellStart"/>
      <w:r w:rsidRPr="0098054F">
        <w:rPr>
          <w:sz w:val="24"/>
        </w:rPr>
        <w:t>Cremers</w:t>
      </w:r>
      <w:proofErr w:type="spellEnd"/>
      <w:r w:rsidRPr="0098054F">
        <w:rPr>
          <w:sz w:val="24"/>
        </w:rPr>
        <w:t xml:space="preserve"> D</w:t>
      </w:r>
      <w:r>
        <w:rPr>
          <w:rFonts w:ascii="宋体" w:hAnsi="宋体"/>
          <w:sz w:val="24"/>
        </w:rPr>
        <w:fldChar w:fldCharType="begin">
          <w:fldData xml:space="preserve">PABMAGkAdABlAHIAYQBsAHMAPgANAAoAPABMAGkAdABlAHIAYQBsACAAaQBkAD0AIgA1ADMAOAAy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</w:fldData>
        </w:fldChar>
      </w:r>
      <w:r>
        <w:rPr>
          <w:rFonts w:ascii="宋体" w:hAnsi="宋体"/>
          <w:sz w:val="24"/>
        </w:rPr>
        <w:instrText>ADDIN CNKISM.Ref.{7D0C84F8CD9848f28F42CF396C278750}</w:instrText>
      </w:r>
      <w:r>
        <w:rPr>
          <w:rFonts w:ascii="宋体" w:hAnsi="宋体"/>
          <w:sz w:val="24"/>
        </w:rPr>
      </w:r>
      <w:r>
        <w:rPr>
          <w:rFonts w:ascii="宋体" w:hAnsi="宋体"/>
          <w:sz w:val="24"/>
        </w:rPr>
        <w:fldChar w:fldCharType="separate"/>
      </w:r>
      <w:r w:rsidRPr="00590270">
        <w:rPr>
          <w:rFonts w:ascii="宋体" w:hAnsi="宋体"/>
          <w:sz w:val="24"/>
          <w:vertAlign w:val="superscript"/>
        </w:rPr>
        <w:t>[</w:t>
      </w:r>
      <w:r>
        <w:rPr>
          <w:rFonts w:ascii="宋体" w:hAnsi="宋体" w:hint="eastAsia"/>
          <w:sz w:val="24"/>
          <w:vertAlign w:val="superscript"/>
        </w:rPr>
        <w:t>5</w:t>
      </w:r>
      <w:r w:rsidRPr="00590270">
        <w:rPr>
          <w:rFonts w:ascii="宋体" w:hAnsi="宋体"/>
          <w:sz w:val="24"/>
          <w:vertAlign w:val="superscript"/>
        </w:rPr>
        <w:t>]</w:t>
      </w:r>
      <w:r>
        <w:rPr>
          <w:rFonts w:ascii="宋体" w:hAnsi="宋体"/>
          <w:sz w:val="24"/>
        </w:rPr>
        <w:fldChar w:fldCharType="end"/>
      </w:r>
      <w:r w:rsidRPr="0098054F">
        <w:rPr>
          <w:rFonts w:hint="eastAsia"/>
          <w:sz w:val="24"/>
        </w:rPr>
        <w:t>发表的通过</w:t>
      </w:r>
      <w:proofErr w:type="gramStart"/>
      <w:r w:rsidRPr="0098054F">
        <w:rPr>
          <w:rFonts w:hint="eastAsia"/>
          <w:sz w:val="24"/>
        </w:rPr>
        <w:t>凸</w:t>
      </w:r>
      <w:proofErr w:type="gramEnd"/>
      <w:r w:rsidRPr="0098054F">
        <w:rPr>
          <w:rFonts w:hint="eastAsia"/>
          <w:sz w:val="24"/>
        </w:rPr>
        <w:t>域上的凸</w:t>
      </w:r>
      <w:r>
        <w:rPr>
          <w:rFonts w:hint="eastAsia"/>
          <w:sz w:val="24"/>
        </w:rPr>
        <w:t>函数</w:t>
      </w:r>
      <w:r w:rsidRPr="0098054F">
        <w:rPr>
          <w:rFonts w:hint="eastAsia"/>
          <w:sz w:val="24"/>
        </w:rPr>
        <w:t>集成多视图立体和轮廓</w:t>
      </w:r>
      <w:r>
        <w:rPr>
          <w:rFonts w:hint="eastAsia"/>
          <w:sz w:val="24"/>
        </w:rPr>
        <w:t>。他们</w:t>
      </w:r>
      <w:r w:rsidRPr="0098054F">
        <w:rPr>
          <w:rFonts w:hint="eastAsia"/>
          <w:sz w:val="24"/>
        </w:rPr>
        <w:t>提出了用于从多个图像进行</w:t>
      </w:r>
      <w:r w:rsidRPr="0098054F">
        <w:rPr>
          <w:rFonts w:hint="eastAsia"/>
          <w:sz w:val="24"/>
        </w:rPr>
        <w:t>3D</w:t>
      </w:r>
      <w:r w:rsidRPr="0098054F">
        <w:rPr>
          <w:rFonts w:hint="eastAsia"/>
          <w:sz w:val="24"/>
        </w:rPr>
        <w:t>重建的轮廓和立体融合的</w:t>
      </w:r>
      <w:proofErr w:type="gramStart"/>
      <w:r w:rsidRPr="0098054F">
        <w:rPr>
          <w:rFonts w:hint="eastAsia"/>
          <w:sz w:val="24"/>
        </w:rPr>
        <w:t>凸</w:t>
      </w:r>
      <w:proofErr w:type="gramEnd"/>
      <w:r w:rsidRPr="0098054F">
        <w:rPr>
          <w:rFonts w:hint="eastAsia"/>
          <w:sz w:val="24"/>
        </w:rPr>
        <w:t>框架。关键思想是表明重构问题可以看作是最小化凸面的一种。</w:t>
      </w:r>
      <w:r>
        <w:rPr>
          <w:rFonts w:hint="eastAsia"/>
          <w:sz w:val="24"/>
        </w:rPr>
        <w:t>函数</w:t>
      </w:r>
      <w:r w:rsidRPr="0098054F">
        <w:rPr>
          <w:rFonts w:hint="eastAsia"/>
          <w:sz w:val="24"/>
        </w:rPr>
        <w:t>其中精确的轮廓一致性作为凸形约束强加，从而限制了允许函数的范围。因此，我们可以保留原始的立体加权表面积作为成本函数，而无需通过气球术语或其他策略进行启发式修改，但仍可以获得有意义的（非空）全局最小化器。与以前的方法相比，引入的方法不依赖于初始化，而是通过消除视觉船体边界附近的偏差而导致更可靠的数值方案。</w:t>
      </w:r>
      <w:r>
        <w:rPr>
          <w:rFonts w:hint="eastAsia"/>
          <w:sz w:val="24"/>
        </w:rPr>
        <w:t>他们</w:t>
      </w:r>
      <w:r w:rsidRPr="0098054F">
        <w:rPr>
          <w:rFonts w:hint="eastAsia"/>
          <w:sz w:val="24"/>
        </w:rPr>
        <w:t>提出了此</w:t>
      </w:r>
      <w:proofErr w:type="gramStart"/>
      <w:r w:rsidRPr="0098054F">
        <w:rPr>
          <w:rFonts w:hint="eastAsia"/>
          <w:sz w:val="24"/>
        </w:rPr>
        <w:t>凸</w:t>
      </w:r>
      <w:proofErr w:type="gramEnd"/>
      <w:r w:rsidRPr="0098054F">
        <w:rPr>
          <w:rFonts w:hint="eastAsia"/>
          <w:sz w:val="24"/>
        </w:rPr>
        <w:t>优化问题在图形卡上的有效并行实现。</w:t>
      </w:r>
    </w:p>
    <w:p w14:paraId="467EF7DD" w14:textId="77777777" w:rsidR="003D44A8" w:rsidRDefault="003D44A8" w:rsidP="003D44A8">
      <w:pPr>
        <w:spacing w:line="440" w:lineRule="exact"/>
        <w:ind w:firstLineChars="200" w:firstLine="480"/>
        <w:rPr>
          <w:rFonts w:ascii="宋体" w:hAnsi="宋体"/>
          <w:sz w:val="24"/>
        </w:rPr>
      </w:pPr>
      <w:r>
        <w:rPr>
          <w:rFonts w:ascii="宋体" w:hAnsi="宋体" w:hint="eastAsia"/>
          <w:sz w:val="24"/>
        </w:rPr>
        <w:t>2014年，</w:t>
      </w:r>
      <w:proofErr w:type="spellStart"/>
      <w:r w:rsidRPr="00643C61">
        <w:rPr>
          <w:rFonts w:ascii="宋体" w:hAnsi="宋体"/>
          <w:sz w:val="24"/>
        </w:rPr>
        <w:t>Correal</w:t>
      </w:r>
      <w:proofErr w:type="spellEnd"/>
      <w:r>
        <w:rPr>
          <w:rFonts w:ascii="宋体" w:hAnsi="宋体"/>
          <w:sz w:val="24"/>
        </w:rPr>
        <w:fldChar w:fldCharType="begin">
          <w:fldData xml:space="preserve">PABMAGkAdABlAHIAYQBsAHMAPgANAAoAPABMAGkAdABlAHIAYQBsACAAaQBkAD0AIgAwADEAMAA1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</w:fldData>
        </w:fldChar>
      </w:r>
      <w:r>
        <w:rPr>
          <w:rFonts w:ascii="宋体" w:hAnsi="宋体"/>
          <w:sz w:val="24"/>
        </w:rPr>
        <w:instrText>ADDIN CNKISM.Ref.{27D19D8E590B4eb4A152602B9293443A}</w:instrText>
      </w:r>
      <w:r>
        <w:rPr>
          <w:rFonts w:ascii="宋体" w:hAnsi="宋体"/>
          <w:sz w:val="24"/>
        </w:rPr>
      </w:r>
      <w:r>
        <w:rPr>
          <w:rFonts w:ascii="宋体" w:hAnsi="宋体"/>
          <w:sz w:val="24"/>
        </w:rPr>
        <w:fldChar w:fldCharType="separate"/>
      </w:r>
      <w:r w:rsidRPr="00590270">
        <w:rPr>
          <w:rFonts w:ascii="宋体" w:hAnsi="宋体"/>
          <w:sz w:val="24"/>
          <w:vertAlign w:val="superscript"/>
        </w:rPr>
        <w:t>[</w:t>
      </w:r>
      <w:r>
        <w:rPr>
          <w:rFonts w:ascii="宋体" w:hAnsi="宋体" w:hint="eastAsia"/>
          <w:sz w:val="24"/>
          <w:vertAlign w:val="superscript"/>
        </w:rPr>
        <w:t>6</w:t>
      </w:r>
      <w:r w:rsidRPr="00590270">
        <w:rPr>
          <w:rFonts w:ascii="宋体" w:hAnsi="宋体"/>
          <w:sz w:val="24"/>
          <w:vertAlign w:val="superscript"/>
        </w:rPr>
        <w:t>]</w:t>
      </w:r>
      <w:r>
        <w:rPr>
          <w:rFonts w:ascii="宋体" w:hAnsi="宋体"/>
          <w:sz w:val="24"/>
        </w:rPr>
        <w:fldChar w:fldCharType="end"/>
      </w:r>
      <w:r w:rsidRPr="00643C61">
        <w:rPr>
          <w:rFonts w:ascii="宋体" w:hAnsi="宋体" w:hint="eastAsia"/>
          <w:sz w:val="24"/>
        </w:rPr>
        <w:t>等人</w:t>
      </w:r>
      <w:r>
        <w:rPr>
          <w:rFonts w:ascii="宋体" w:hAnsi="宋体" w:hint="eastAsia"/>
          <w:sz w:val="24"/>
        </w:rPr>
        <w:t>提出了</w:t>
      </w:r>
      <w:r w:rsidRPr="004E6CAC">
        <w:rPr>
          <w:rFonts w:ascii="宋体" w:hAnsi="宋体" w:hint="eastAsia"/>
          <w:sz w:val="24"/>
        </w:rPr>
        <w:t>基于立体视觉和直方图匹配的3D地形重建自动专家系统</w:t>
      </w:r>
      <w:r>
        <w:rPr>
          <w:rFonts w:ascii="宋体" w:hAnsi="宋体" w:hint="eastAsia"/>
          <w:sz w:val="24"/>
        </w:rPr>
        <w:t>，该系统</w:t>
      </w:r>
      <w:r>
        <w:rPr>
          <w:rFonts w:ascii="Georgia" w:hAnsi="Georgia" w:hint="eastAsia"/>
          <w:color w:val="2E2E2E"/>
          <w:sz w:val="27"/>
          <w:szCs w:val="27"/>
        </w:rPr>
        <w:t>是</w:t>
      </w:r>
      <w:r>
        <w:rPr>
          <w:rFonts w:ascii="Georgia" w:hAnsi="Georgia"/>
          <w:color w:val="2E2E2E"/>
          <w:sz w:val="27"/>
          <w:szCs w:val="27"/>
        </w:rPr>
        <w:t>自动专家系统，</w:t>
      </w:r>
      <w:r w:rsidRPr="00643C61">
        <w:rPr>
          <w:rFonts w:ascii="宋体" w:hAnsi="宋体"/>
          <w:sz w:val="24"/>
        </w:rPr>
        <w:t>用于基于直方图匹配的立体图像对中的</w:t>
      </w:r>
      <w:r>
        <w:rPr>
          <w:rFonts w:ascii="宋体" w:hAnsi="宋体" w:hint="eastAsia"/>
          <w:sz w:val="24"/>
        </w:rPr>
        <w:t>3</w:t>
      </w:r>
      <w:r>
        <w:rPr>
          <w:rFonts w:ascii="宋体" w:hAnsi="宋体"/>
          <w:sz w:val="24"/>
        </w:rPr>
        <w:t>D</w:t>
      </w:r>
      <w:r w:rsidRPr="00643C61">
        <w:rPr>
          <w:rFonts w:ascii="宋体" w:hAnsi="宋体"/>
          <w:sz w:val="24"/>
        </w:rPr>
        <w:t>地形重建和自动强度校正。</w:t>
      </w:r>
    </w:p>
    <w:p w14:paraId="0FF7C1F7" w14:textId="77777777" w:rsidR="003D44A8" w:rsidRDefault="003D44A8" w:rsidP="003D44A8">
      <w:pPr>
        <w:spacing w:line="440" w:lineRule="exact"/>
        <w:ind w:firstLineChars="200" w:firstLine="480"/>
        <w:rPr>
          <w:rFonts w:ascii="宋体" w:hAnsi="宋体"/>
          <w:sz w:val="24"/>
        </w:rPr>
      </w:pPr>
      <w:r>
        <w:rPr>
          <w:rFonts w:ascii="宋体" w:hAnsi="宋体" w:hint="eastAsia"/>
          <w:sz w:val="24"/>
        </w:rPr>
        <w:t>2019年，</w:t>
      </w:r>
      <w:proofErr w:type="spellStart"/>
      <w:r w:rsidRPr="00292D41">
        <w:rPr>
          <w:rFonts w:ascii="宋体" w:hAnsi="宋体"/>
          <w:sz w:val="24"/>
        </w:rPr>
        <w:t>Bylow</w:t>
      </w:r>
      <w:proofErr w:type="spellEnd"/>
      <w:r>
        <w:rPr>
          <w:rFonts w:ascii="宋体" w:hAnsi="宋体"/>
          <w:sz w:val="24"/>
        </w:rPr>
        <w:fldChar w:fldCharType="begin">
          <w:fldData xml:space="preserve">PABMAGkAdABlAHIAYQBsAHMAPgANAAoAPABMAGkAdABlAHIAYQBsACAAaQBkAD0AIgAwADEAMAA1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</w:fldData>
        </w:fldChar>
      </w:r>
      <w:r>
        <w:rPr>
          <w:rFonts w:ascii="宋体" w:hAnsi="宋体"/>
          <w:sz w:val="24"/>
        </w:rPr>
        <w:instrText>ADDIN CNKISM.Ref.{27D19D8E590B4eb4A152602B9293443A}</w:instrText>
      </w:r>
      <w:r>
        <w:rPr>
          <w:rFonts w:ascii="宋体" w:hAnsi="宋体"/>
          <w:sz w:val="24"/>
        </w:rPr>
      </w:r>
      <w:r>
        <w:rPr>
          <w:rFonts w:ascii="宋体" w:hAnsi="宋体"/>
          <w:sz w:val="24"/>
        </w:rPr>
        <w:fldChar w:fldCharType="separate"/>
      </w:r>
      <w:r w:rsidRPr="00590270">
        <w:rPr>
          <w:rFonts w:ascii="宋体" w:hAnsi="宋体"/>
          <w:sz w:val="24"/>
          <w:vertAlign w:val="superscript"/>
        </w:rPr>
        <w:t>[</w:t>
      </w:r>
      <w:r>
        <w:rPr>
          <w:rFonts w:ascii="宋体" w:hAnsi="宋体" w:hint="eastAsia"/>
          <w:sz w:val="24"/>
          <w:vertAlign w:val="superscript"/>
        </w:rPr>
        <w:t>7</w:t>
      </w:r>
      <w:r w:rsidRPr="00590270">
        <w:rPr>
          <w:rFonts w:ascii="宋体" w:hAnsi="宋体"/>
          <w:sz w:val="24"/>
          <w:vertAlign w:val="superscript"/>
        </w:rPr>
        <w:t>]</w:t>
      </w:r>
      <w:r>
        <w:rPr>
          <w:rFonts w:ascii="宋体" w:hAnsi="宋体"/>
          <w:sz w:val="24"/>
        </w:rPr>
        <w:fldChar w:fldCharType="end"/>
      </w:r>
      <w:r>
        <w:rPr>
          <w:rFonts w:ascii="宋体" w:hAnsi="宋体" w:hint="eastAsia"/>
          <w:sz w:val="24"/>
        </w:rPr>
        <w:t>等人提出的</w:t>
      </w:r>
      <w:r w:rsidRPr="00292D41">
        <w:rPr>
          <w:rFonts w:ascii="宋体" w:hAnsi="宋体" w:hint="eastAsia"/>
          <w:sz w:val="24"/>
        </w:rPr>
        <w:t>结合深度融合和光度立体精细三维模型</w:t>
      </w:r>
      <w:r>
        <w:rPr>
          <w:rFonts w:ascii="宋体" w:hAnsi="宋体" w:hint="eastAsia"/>
          <w:sz w:val="24"/>
        </w:rPr>
        <w:t>。</w:t>
      </w:r>
      <w:r w:rsidRPr="00292D41">
        <w:rPr>
          <w:rFonts w:ascii="宋体" w:hAnsi="宋体" w:hint="eastAsia"/>
          <w:sz w:val="24"/>
        </w:rPr>
        <w:t>近年来，在使用深度传感器的3D场景重建问题上已经取得了很大的进步。 从总体上看，这些重建效果令人印象深刻，但由于传感器分辨率的限制，通常缺少许多精细的细节。</w:t>
      </w:r>
      <w:r>
        <w:rPr>
          <w:rFonts w:ascii="宋体" w:hAnsi="宋体" w:hint="eastAsia"/>
          <w:sz w:val="24"/>
        </w:rPr>
        <w:t>他们</w:t>
      </w:r>
      <w:r w:rsidRPr="00292D41">
        <w:rPr>
          <w:rFonts w:ascii="宋体" w:hAnsi="宋体" w:hint="eastAsia"/>
          <w:sz w:val="24"/>
        </w:rPr>
        <w:t>结合了两个众所周知的3D模型恢复原理，即深度图像与光度立体的融合，以增强重建的细节。</w:t>
      </w:r>
      <w:r>
        <w:rPr>
          <w:rFonts w:ascii="宋体" w:hAnsi="宋体" w:hint="eastAsia"/>
          <w:sz w:val="24"/>
        </w:rPr>
        <w:t>他们</w:t>
      </w:r>
      <w:r w:rsidRPr="00292D41">
        <w:rPr>
          <w:rFonts w:ascii="宋体" w:hAnsi="宋体" w:hint="eastAsia"/>
          <w:sz w:val="24"/>
        </w:rPr>
        <w:t xml:space="preserve">导出了一个简单而透明的目标函数，该函数将观测到的强度图像和深度信息都考虑在内。 </w:t>
      </w:r>
      <w:r>
        <w:rPr>
          <w:rFonts w:ascii="宋体" w:hAnsi="宋体" w:hint="eastAsia"/>
          <w:sz w:val="24"/>
        </w:rPr>
        <w:t>其</w:t>
      </w:r>
      <w:r w:rsidRPr="00292D41">
        <w:rPr>
          <w:rFonts w:ascii="宋体" w:hAnsi="宋体" w:hint="eastAsia"/>
          <w:sz w:val="24"/>
        </w:rPr>
        <w:t>实验结果表明，捕获的许多细节在输入深度图像中不存在。 此外，</w:t>
      </w:r>
      <w:r>
        <w:rPr>
          <w:rFonts w:ascii="宋体" w:hAnsi="宋体" w:hint="eastAsia"/>
          <w:sz w:val="24"/>
        </w:rPr>
        <w:t>他们</w:t>
      </w:r>
      <w:r w:rsidRPr="00292D41">
        <w:rPr>
          <w:rFonts w:ascii="宋体" w:hAnsi="宋体" w:hint="eastAsia"/>
          <w:sz w:val="24"/>
        </w:rPr>
        <w:t>提供了定量评估，可以确认使用3D打印模型对所得3D重建的改进。</w:t>
      </w:r>
    </w:p>
    <w:p w14:paraId="2ED8CAB1" w14:textId="77777777" w:rsidR="003D44A8" w:rsidRDefault="003D44A8" w:rsidP="003D44A8">
      <w:pPr>
        <w:spacing w:line="440" w:lineRule="exact"/>
        <w:ind w:firstLineChars="200" w:firstLine="480"/>
        <w:rPr>
          <w:rFonts w:ascii="宋体" w:hAnsi="宋体"/>
          <w:sz w:val="24"/>
        </w:rPr>
      </w:pPr>
      <w:r>
        <w:rPr>
          <w:rFonts w:ascii="宋体" w:hAnsi="宋体" w:hint="eastAsia"/>
          <w:sz w:val="24"/>
        </w:rPr>
        <w:t>2019年，</w:t>
      </w:r>
      <w:proofErr w:type="spellStart"/>
      <w:r w:rsidRPr="000E047F">
        <w:rPr>
          <w:sz w:val="24"/>
        </w:rPr>
        <w:t>Zhe</w:t>
      </w:r>
      <w:proofErr w:type="spellEnd"/>
      <w:r w:rsidRPr="000E047F">
        <w:rPr>
          <w:sz w:val="24"/>
        </w:rPr>
        <w:t xml:space="preserve"> Cao</w:t>
      </w:r>
      <w:r>
        <w:rPr>
          <w:rFonts w:hint="eastAsia"/>
          <w:sz w:val="24"/>
        </w:rPr>
        <w:t>和</w:t>
      </w:r>
      <w:r w:rsidRPr="000E047F">
        <w:rPr>
          <w:sz w:val="24"/>
        </w:rPr>
        <w:t>Abhishek Ka</w:t>
      </w:r>
      <w:r w:rsidRPr="00971689">
        <w:rPr>
          <w:rFonts w:ascii="宋体" w:hAnsi="宋体"/>
          <w:sz w:val="24"/>
        </w:rPr>
        <w:t>r</w:t>
      </w:r>
      <w:r>
        <w:rPr>
          <w:rFonts w:ascii="宋体" w:hAnsi="宋体" w:hint="eastAsia"/>
          <w:sz w:val="24"/>
        </w:rPr>
        <w:t>等人在</w:t>
      </w:r>
      <w:r w:rsidRPr="00253DCD">
        <w:rPr>
          <w:sz w:val="24"/>
        </w:rPr>
        <w:t>CVPR2019</w:t>
      </w:r>
      <w:r>
        <w:rPr>
          <w:rFonts w:ascii="宋体" w:hAnsi="宋体" w:hint="eastAsia"/>
          <w:sz w:val="24"/>
        </w:rPr>
        <w:t>发表的</w:t>
      </w:r>
      <w:r w:rsidRPr="00971689">
        <w:rPr>
          <w:rFonts w:ascii="宋体" w:hAnsi="宋体" w:hint="eastAsia"/>
          <w:sz w:val="24"/>
        </w:rPr>
        <w:t>从无标签双目视频中学习独立目标的运动</w:t>
      </w:r>
      <w:r>
        <w:rPr>
          <w:rFonts w:ascii="宋体" w:hAnsi="宋体" w:hint="eastAsia"/>
          <w:sz w:val="24"/>
        </w:rPr>
        <w:t>，</w:t>
      </w:r>
      <w:r w:rsidRPr="00971689">
        <w:rPr>
          <w:rFonts w:ascii="宋体" w:hAnsi="宋体" w:hint="eastAsia"/>
          <w:sz w:val="24"/>
        </w:rPr>
        <w:t>提出了一种从双目视频中学习移动目标的独立运动的系统</w:t>
      </w:r>
      <w:r>
        <w:rPr>
          <w:rFonts w:ascii="宋体" w:hAnsi="宋体"/>
          <w:sz w:val="24"/>
        </w:rPr>
        <w:fldChar w:fldCharType="begin">
          <w:fldData xml:space="preserve">PABMAGkAdABlAHIAYQBsAHMAPgANAAoAPABMAGkAdABlAHIAYQBsACAAaQBkAD0AIgA1ADMAOAAy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</w:fldData>
        </w:fldChar>
      </w:r>
      <w:r>
        <w:rPr>
          <w:rFonts w:ascii="宋体" w:hAnsi="宋体"/>
          <w:sz w:val="24"/>
        </w:rPr>
        <w:instrText>ADDIN CNKISM.Ref.{7D0C84F8CD9848f28F42CF396C278750}</w:instrText>
      </w:r>
      <w:r>
        <w:rPr>
          <w:rFonts w:ascii="宋体" w:hAnsi="宋体"/>
          <w:sz w:val="24"/>
        </w:rPr>
      </w:r>
      <w:r>
        <w:rPr>
          <w:rFonts w:ascii="宋体" w:hAnsi="宋体"/>
          <w:sz w:val="24"/>
        </w:rPr>
        <w:fldChar w:fldCharType="separate"/>
      </w:r>
      <w:r w:rsidRPr="00590270">
        <w:rPr>
          <w:rFonts w:ascii="宋体" w:hAnsi="宋体"/>
          <w:sz w:val="24"/>
          <w:vertAlign w:val="superscript"/>
        </w:rPr>
        <w:t>[</w:t>
      </w:r>
      <w:r>
        <w:rPr>
          <w:rFonts w:ascii="宋体" w:hAnsi="宋体"/>
          <w:sz w:val="24"/>
          <w:vertAlign w:val="superscript"/>
        </w:rPr>
        <w:t>8</w:t>
      </w:r>
      <w:r w:rsidRPr="00590270">
        <w:rPr>
          <w:rFonts w:ascii="宋体" w:hAnsi="宋体"/>
          <w:sz w:val="24"/>
          <w:vertAlign w:val="superscript"/>
        </w:rPr>
        <w:t>]</w:t>
      </w:r>
      <w:r>
        <w:rPr>
          <w:rFonts w:ascii="宋体" w:hAnsi="宋体"/>
          <w:sz w:val="24"/>
        </w:rPr>
        <w:fldChar w:fldCharType="end"/>
      </w:r>
      <w:r w:rsidRPr="00971689">
        <w:rPr>
          <w:rFonts w:ascii="宋体" w:hAnsi="宋体" w:hint="eastAsia"/>
          <w:sz w:val="24"/>
        </w:rPr>
        <w:t>。</w:t>
      </w:r>
      <w:r>
        <w:rPr>
          <w:rFonts w:ascii="宋体" w:hAnsi="宋体" w:hint="eastAsia"/>
          <w:sz w:val="24"/>
        </w:rPr>
        <w:lastRenderedPageBreak/>
        <w:t>他们</w:t>
      </w:r>
      <w:r w:rsidRPr="007B4F06">
        <w:rPr>
          <w:rFonts w:ascii="宋体" w:hAnsi="宋体" w:hint="eastAsia"/>
          <w:sz w:val="24"/>
        </w:rPr>
        <w:t>提出了一种从双目视频中学习移动目标的独立运动的系统。在</w:t>
      </w:r>
      <w:r>
        <w:rPr>
          <w:rFonts w:ascii="宋体" w:hAnsi="宋体" w:hint="eastAsia"/>
          <w:sz w:val="24"/>
        </w:rPr>
        <w:t>他们的</w:t>
      </w:r>
      <w:r w:rsidRPr="007B4F06">
        <w:rPr>
          <w:rFonts w:ascii="宋体" w:hAnsi="宋体" w:hint="eastAsia"/>
          <w:sz w:val="24"/>
        </w:rPr>
        <w:t>系统中使用的唯一人工标注是2D目标边框，它将目标的概念引入我们的系统。与以前的侧重于预测每个图像的密集</w:t>
      </w:r>
      <w:proofErr w:type="gramStart"/>
      <w:r w:rsidRPr="007B4F06">
        <w:rPr>
          <w:rFonts w:ascii="宋体" w:hAnsi="宋体" w:hint="eastAsia"/>
          <w:sz w:val="24"/>
        </w:rPr>
        <w:t>像素级光</w:t>
      </w:r>
      <w:proofErr w:type="gramEnd"/>
      <w:r w:rsidRPr="007B4F06">
        <w:rPr>
          <w:rFonts w:ascii="宋体" w:hAnsi="宋体" w:hint="eastAsia"/>
          <w:sz w:val="24"/>
        </w:rPr>
        <w:t>流场和/或深度图的工作不同，</w:t>
      </w:r>
      <w:r>
        <w:rPr>
          <w:rFonts w:ascii="宋体" w:hAnsi="宋体" w:hint="eastAsia"/>
          <w:sz w:val="24"/>
        </w:rPr>
        <w:t>他们</w:t>
      </w:r>
      <w:r w:rsidRPr="007B4F06">
        <w:rPr>
          <w:rFonts w:ascii="宋体" w:hAnsi="宋体" w:hint="eastAsia"/>
          <w:sz w:val="24"/>
        </w:rPr>
        <w:t>提出预测目标实例特定的3D场景流图和实例掩膜，从中</w:t>
      </w:r>
      <w:r>
        <w:rPr>
          <w:rFonts w:ascii="宋体" w:hAnsi="宋体" w:hint="eastAsia"/>
          <w:sz w:val="24"/>
        </w:rPr>
        <w:t>他们</w:t>
      </w:r>
      <w:r w:rsidRPr="007B4F06">
        <w:rPr>
          <w:rFonts w:ascii="宋体" w:hAnsi="宋体" w:hint="eastAsia"/>
          <w:sz w:val="24"/>
        </w:rPr>
        <w:t>可以得出每个对象实例的运动方向和速度。</w:t>
      </w:r>
      <w:r>
        <w:rPr>
          <w:rFonts w:ascii="宋体" w:hAnsi="宋体" w:hint="eastAsia"/>
          <w:sz w:val="24"/>
        </w:rPr>
        <w:t>他们</w:t>
      </w:r>
      <w:r w:rsidRPr="007B4F06">
        <w:rPr>
          <w:rFonts w:ascii="宋体" w:hAnsi="宋体" w:hint="eastAsia"/>
          <w:sz w:val="24"/>
        </w:rPr>
        <w:t>的网络考虑到了3D几何约束，这使它可以关联输入图像。</w:t>
      </w:r>
      <w:r>
        <w:rPr>
          <w:rFonts w:ascii="宋体" w:hAnsi="宋体" w:hint="eastAsia"/>
          <w:sz w:val="24"/>
        </w:rPr>
        <w:t>他们</w:t>
      </w:r>
      <w:r w:rsidRPr="007B4F06">
        <w:rPr>
          <w:rFonts w:ascii="宋体" w:hAnsi="宋体" w:hint="eastAsia"/>
          <w:sz w:val="24"/>
        </w:rPr>
        <w:t>目前进行的实验评估了3D流，深度图和2D投影光流的准确性，其中</w:t>
      </w:r>
      <w:r>
        <w:rPr>
          <w:rFonts w:ascii="宋体" w:hAnsi="宋体" w:hint="eastAsia"/>
          <w:sz w:val="24"/>
        </w:rPr>
        <w:t>他们</w:t>
      </w:r>
      <w:r w:rsidRPr="007B4F06">
        <w:rPr>
          <w:rFonts w:ascii="宋体" w:hAnsi="宋体" w:hint="eastAsia"/>
          <w:sz w:val="24"/>
        </w:rPr>
        <w:t>的联合学习系统优于之前每个子任务的现有方法</w:t>
      </w:r>
      <w:r>
        <w:rPr>
          <w:rFonts w:ascii="宋体" w:hAnsi="宋体" w:hint="eastAsia"/>
          <w:sz w:val="24"/>
        </w:rPr>
        <w:t>。</w:t>
      </w:r>
    </w:p>
    <w:p w14:paraId="4DE4B759" w14:textId="77777777" w:rsidR="003D44A8" w:rsidRPr="00693B9F" w:rsidRDefault="003D44A8" w:rsidP="00693B9F">
      <w:pPr>
        <w:pStyle w:val="3"/>
        <w:spacing w:beforeLines="50" w:before="156" w:afterLines="50" w:after="156" w:line="440" w:lineRule="exact"/>
        <w:rPr>
          <w:rFonts w:ascii="宋体" w:hAnsi="宋体"/>
          <w:sz w:val="24"/>
          <w:szCs w:val="24"/>
        </w:rPr>
      </w:pPr>
      <w:bookmarkStart w:id="57" w:name="_Toc40684940"/>
      <w:r w:rsidRPr="00693B9F">
        <w:rPr>
          <w:rFonts w:ascii="宋体" w:hAnsi="宋体" w:hint="eastAsia"/>
          <w:sz w:val="24"/>
          <w:szCs w:val="24"/>
        </w:rPr>
        <w:t>1.2.2国内研究概况及发展趋势</w:t>
      </w:r>
      <w:bookmarkEnd w:id="57"/>
    </w:p>
    <w:p w14:paraId="5A5AC35F" w14:textId="77777777" w:rsidR="003D44A8" w:rsidRDefault="003D44A8" w:rsidP="003D44A8">
      <w:pPr>
        <w:spacing w:line="440" w:lineRule="exact"/>
        <w:ind w:firstLineChars="200" w:firstLine="480"/>
        <w:rPr>
          <w:rFonts w:ascii="宋体" w:hAnsi="宋体"/>
          <w:sz w:val="24"/>
        </w:rPr>
      </w:pPr>
      <w:r>
        <w:rPr>
          <w:rFonts w:ascii="宋体" w:hAnsi="宋体" w:hint="eastAsia"/>
          <w:sz w:val="24"/>
        </w:rPr>
        <w:t>计算机视觉在国内起步比较晚，但经过国内研究学者和高校的不断努力，还是取得了不少优秀的成果。</w:t>
      </w:r>
    </w:p>
    <w:p w14:paraId="6705FEE2" w14:textId="77777777" w:rsidR="003D44A8" w:rsidRDefault="003D44A8" w:rsidP="003D44A8">
      <w:pPr>
        <w:spacing w:line="440" w:lineRule="exact"/>
        <w:ind w:firstLineChars="200" w:firstLine="480"/>
        <w:rPr>
          <w:rFonts w:ascii="宋体" w:hAnsi="宋体"/>
          <w:sz w:val="24"/>
        </w:rPr>
      </w:pPr>
      <w:r>
        <w:rPr>
          <w:rFonts w:ascii="宋体" w:hAnsi="宋体" w:hint="eastAsia"/>
          <w:sz w:val="24"/>
        </w:rPr>
        <w:t>1996年，</w:t>
      </w:r>
      <w:r w:rsidRPr="00185D74">
        <w:rPr>
          <w:rFonts w:ascii="宋体" w:hAnsi="宋体" w:hint="eastAsia"/>
          <w:sz w:val="24"/>
        </w:rPr>
        <w:t>中国人民解放军总医院耳鼻咽喉研究所</w:t>
      </w:r>
      <w:r>
        <w:rPr>
          <w:rFonts w:ascii="宋体" w:hAnsi="宋体" w:hint="eastAsia"/>
          <w:sz w:val="24"/>
        </w:rPr>
        <w:t>的戴朴</w:t>
      </w:r>
      <w:r>
        <w:rPr>
          <w:rFonts w:ascii="宋体" w:hAnsi="宋体"/>
          <w:sz w:val="24"/>
        </w:rPr>
        <w:fldChar w:fldCharType="begin">
          <w:fldData xml:space="preserve">PABMAGkAdABlAHIAYQBsAHMAPgANAAoAPABMAGkAdABlAHIAYQBsACAAaQBkAD0AIgA0ADkAQwAx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</w:fldData>
        </w:fldChar>
      </w:r>
      <w:r>
        <w:rPr>
          <w:rFonts w:ascii="宋体" w:hAnsi="宋体"/>
          <w:sz w:val="24"/>
        </w:rPr>
        <w:instrText>ADDIN CNKISM.Ref.{2CB5B447C9D047ad9AF985B50F05D48B}</w:instrText>
      </w:r>
      <w:r>
        <w:rPr>
          <w:rFonts w:ascii="宋体" w:hAnsi="宋体"/>
          <w:sz w:val="24"/>
        </w:rPr>
      </w:r>
      <w:r>
        <w:rPr>
          <w:rFonts w:ascii="宋体" w:hAnsi="宋体"/>
          <w:sz w:val="24"/>
        </w:rPr>
        <w:fldChar w:fldCharType="separate"/>
      </w:r>
      <w:r w:rsidRPr="00590270">
        <w:rPr>
          <w:rFonts w:ascii="宋体" w:hAnsi="宋体"/>
          <w:sz w:val="24"/>
          <w:vertAlign w:val="superscript"/>
        </w:rPr>
        <w:t>[</w:t>
      </w:r>
      <w:r>
        <w:rPr>
          <w:rFonts w:ascii="宋体" w:hAnsi="宋体" w:hint="eastAsia"/>
          <w:sz w:val="24"/>
          <w:vertAlign w:val="superscript"/>
        </w:rPr>
        <w:t>9</w:t>
      </w:r>
      <w:r w:rsidRPr="00590270">
        <w:rPr>
          <w:rFonts w:ascii="宋体" w:hAnsi="宋体"/>
          <w:sz w:val="24"/>
          <w:vertAlign w:val="superscript"/>
        </w:rPr>
        <w:t>]</w:t>
      </w:r>
      <w:r>
        <w:rPr>
          <w:rFonts w:ascii="宋体" w:hAnsi="宋体"/>
          <w:sz w:val="24"/>
        </w:rPr>
        <w:fldChar w:fldCharType="end"/>
      </w:r>
      <w:r>
        <w:rPr>
          <w:rFonts w:ascii="宋体" w:hAnsi="宋体" w:hint="eastAsia"/>
          <w:sz w:val="24"/>
        </w:rPr>
        <w:t>等人提出了</w:t>
      </w:r>
      <w:r w:rsidRPr="00185D74">
        <w:rPr>
          <w:rFonts w:ascii="宋体" w:hAnsi="宋体" w:hint="eastAsia"/>
          <w:sz w:val="24"/>
        </w:rPr>
        <w:t>连续切片的计算机三维重建及立体视觉</w:t>
      </w:r>
      <w:r>
        <w:rPr>
          <w:rFonts w:ascii="宋体" w:hAnsi="宋体" w:hint="eastAsia"/>
          <w:sz w:val="24"/>
        </w:rPr>
        <w:t>。他们提出了利用计算机三维重建技术对</w:t>
      </w:r>
      <w:r w:rsidRPr="00185D74">
        <w:rPr>
          <w:rFonts w:ascii="宋体" w:hAnsi="宋体" w:hint="eastAsia"/>
          <w:sz w:val="24"/>
        </w:rPr>
        <w:t>颞骨连续切片进行重建，在重建的三维模型中恢复其内结构如迷路、面神经、鼓索神经、听骨链、肌腱等的原有三维形态，在通过调色、移除和旋转部分结构使得建模出的结构关系更加清晰。与此同时，运用立体镜及立体图对的方法生成了重建结构的立体三维影像，从而强化了三维形态及其空间关系的理解。</w:t>
      </w:r>
    </w:p>
    <w:p w14:paraId="6C10091A" w14:textId="77777777" w:rsidR="003D44A8" w:rsidRDefault="003D44A8" w:rsidP="003D44A8">
      <w:pPr>
        <w:spacing w:line="440" w:lineRule="exact"/>
        <w:ind w:firstLineChars="200" w:firstLine="480"/>
        <w:rPr>
          <w:rFonts w:ascii="宋体" w:hAnsi="宋体"/>
          <w:sz w:val="24"/>
        </w:rPr>
      </w:pPr>
      <w:r>
        <w:rPr>
          <w:rFonts w:ascii="宋体" w:hAnsi="宋体" w:hint="eastAsia"/>
          <w:sz w:val="24"/>
        </w:rPr>
        <w:t>2002年，</w:t>
      </w:r>
      <w:r w:rsidRPr="001A36D8">
        <w:rPr>
          <w:rFonts w:ascii="宋体" w:hAnsi="宋体" w:hint="eastAsia"/>
          <w:sz w:val="24"/>
        </w:rPr>
        <w:t>中国科学院计算技术研究所智能信息处理重点实验室</w:t>
      </w:r>
      <w:r>
        <w:rPr>
          <w:rFonts w:ascii="宋体" w:hAnsi="宋体" w:hint="eastAsia"/>
          <w:sz w:val="24"/>
        </w:rPr>
        <w:t>的</w:t>
      </w:r>
      <w:r w:rsidRPr="001A36D8">
        <w:rPr>
          <w:rFonts w:ascii="宋体" w:hAnsi="宋体" w:hint="eastAsia"/>
          <w:sz w:val="24"/>
        </w:rPr>
        <w:t>王洪斌</w:t>
      </w:r>
      <w:r>
        <w:rPr>
          <w:rFonts w:ascii="宋体" w:hAnsi="宋体"/>
          <w:sz w:val="24"/>
        </w:rPr>
        <w:fldChar w:fldCharType="begin">
          <w:fldData xml:space="preserve">PABMAGkAdABlAHIAYQBsAHMAPgANAAoAPABMAGkAdABlAHIAYQBsACAAaQBkAD0AIgA0ADkAQwAx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</w:fldData>
        </w:fldChar>
      </w:r>
      <w:r>
        <w:rPr>
          <w:rFonts w:ascii="宋体" w:hAnsi="宋体"/>
          <w:sz w:val="24"/>
        </w:rPr>
        <w:instrText>ADDIN CNKISM.Ref.{2CB5B447C9D047ad9AF985B50F05D48B}</w:instrText>
      </w:r>
      <w:r>
        <w:rPr>
          <w:rFonts w:ascii="宋体" w:hAnsi="宋体"/>
          <w:sz w:val="24"/>
        </w:rPr>
      </w:r>
      <w:r>
        <w:rPr>
          <w:rFonts w:ascii="宋体" w:hAnsi="宋体"/>
          <w:sz w:val="24"/>
        </w:rPr>
        <w:fldChar w:fldCharType="separate"/>
      </w:r>
      <w:r w:rsidRPr="00590270">
        <w:rPr>
          <w:rFonts w:ascii="宋体" w:hAnsi="宋体"/>
          <w:sz w:val="24"/>
          <w:vertAlign w:val="superscript"/>
        </w:rPr>
        <w:t>[</w:t>
      </w:r>
      <w:r>
        <w:rPr>
          <w:rFonts w:ascii="宋体" w:hAnsi="宋体" w:hint="eastAsia"/>
          <w:sz w:val="24"/>
          <w:vertAlign w:val="superscript"/>
        </w:rPr>
        <w:t>10</w:t>
      </w:r>
      <w:r w:rsidRPr="00590270">
        <w:rPr>
          <w:rFonts w:ascii="宋体" w:hAnsi="宋体"/>
          <w:sz w:val="24"/>
          <w:vertAlign w:val="superscript"/>
        </w:rPr>
        <w:t>]</w:t>
      </w:r>
      <w:r>
        <w:rPr>
          <w:rFonts w:ascii="宋体" w:hAnsi="宋体"/>
          <w:sz w:val="24"/>
        </w:rPr>
        <w:fldChar w:fldCharType="end"/>
      </w:r>
      <w:r>
        <w:rPr>
          <w:rFonts w:ascii="宋体" w:hAnsi="宋体" w:hint="eastAsia"/>
          <w:sz w:val="24"/>
        </w:rPr>
        <w:t>等人提出的</w:t>
      </w:r>
      <w:r w:rsidRPr="001A36D8">
        <w:rPr>
          <w:rFonts w:ascii="宋体" w:hAnsi="宋体" w:hint="eastAsia"/>
          <w:sz w:val="24"/>
        </w:rPr>
        <w:t>基于图像</w:t>
      </w:r>
      <w:proofErr w:type="gramStart"/>
      <w:r w:rsidRPr="001A36D8">
        <w:rPr>
          <w:rFonts w:ascii="宋体" w:hAnsi="宋体" w:hint="eastAsia"/>
          <w:sz w:val="24"/>
        </w:rPr>
        <w:t>的树类物体</w:t>
      </w:r>
      <w:proofErr w:type="gramEnd"/>
      <w:r w:rsidRPr="001A36D8">
        <w:rPr>
          <w:rFonts w:ascii="宋体" w:hAnsi="宋体" w:hint="eastAsia"/>
          <w:sz w:val="24"/>
        </w:rPr>
        <w:t>的三维重建</w:t>
      </w:r>
      <w:r>
        <w:rPr>
          <w:rFonts w:ascii="宋体" w:hAnsi="宋体" w:hint="eastAsia"/>
          <w:sz w:val="24"/>
        </w:rPr>
        <w:t>。他们利用基于图像的三维重建技术实现了一个基于双目视觉图像的树木三维模型重建系统，并且</w:t>
      </w:r>
      <w:r w:rsidRPr="001A36D8">
        <w:rPr>
          <w:rFonts w:ascii="宋体" w:hAnsi="宋体" w:hint="eastAsia"/>
          <w:sz w:val="24"/>
        </w:rPr>
        <w:t>(1) 提出了一个自动获取树木二维主干骨架数据的方案; (2) 求解了二维骨架点的对应关系; (3) 实现了三维骨架点的重建、简化及枝干表面网格的生成</w:t>
      </w:r>
      <w:r>
        <w:rPr>
          <w:rFonts w:ascii="宋体" w:hAnsi="宋体"/>
          <w:sz w:val="24"/>
        </w:rPr>
        <w:fldChar w:fldCharType="begin">
          <w:fldData xml:space="preserve">PABMAGkAdABlAHIAYQBsAHMAPgANAAoAPABMAGkAdABlAHIAYQBsACAAaQBkAD0AIgA0ADkAQwAx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</w:fldData>
        </w:fldChar>
      </w:r>
      <w:r>
        <w:rPr>
          <w:rFonts w:ascii="宋体" w:hAnsi="宋体"/>
          <w:sz w:val="24"/>
        </w:rPr>
        <w:instrText>ADDIN CNKISM.Ref.{2CB5B447C9D047ad9AF985B50F05D48B}</w:instrText>
      </w:r>
      <w:r>
        <w:rPr>
          <w:rFonts w:ascii="宋体" w:hAnsi="宋体"/>
          <w:sz w:val="24"/>
        </w:rPr>
      </w:r>
      <w:r>
        <w:rPr>
          <w:rFonts w:ascii="宋体" w:hAnsi="宋体"/>
          <w:sz w:val="24"/>
        </w:rPr>
        <w:fldChar w:fldCharType="separate"/>
      </w:r>
      <w:r w:rsidRPr="00590270">
        <w:rPr>
          <w:rFonts w:ascii="宋体" w:hAnsi="宋体"/>
          <w:sz w:val="24"/>
          <w:vertAlign w:val="superscript"/>
        </w:rPr>
        <w:t>[</w:t>
      </w:r>
      <w:r>
        <w:rPr>
          <w:rFonts w:ascii="宋体" w:hAnsi="宋体" w:hint="eastAsia"/>
          <w:sz w:val="24"/>
          <w:vertAlign w:val="superscript"/>
        </w:rPr>
        <w:t>10</w:t>
      </w:r>
      <w:r w:rsidRPr="00590270">
        <w:rPr>
          <w:rFonts w:ascii="宋体" w:hAnsi="宋体"/>
          <w:sz w:val="24"/>
          <w:vertAlign w:val="superscript"/>
        </w:rPr>
        <w:t>]</w:t>
      </w:r>
      <w:r>
        <w:rPr>
          <w:rFonts w:ascii="宋体" w:hAnsi="宋体"/>
          <w:sz w:val="24"/>
        </w:rPr>
        <w:fldChar w:fldCharType="end"/>
      </w:r>
      <w:r>
        <w:rPr>
          <w:rFonts w:ascii="宋体" w:hAnsi="宋体" w:hint="eastAsia"/>
          <w:sz w:val="24"/>
        </w:rPr>
        <w:t>。</w:t>
      </w:r>
      <w:r>
        <w:rPr>
          <w:rFonts w:ascii="宋体" w:hAnsi="宋体"/>
          <w:sz w:val="24"/>
        </w:rPr>
        <w:t xml:space="preserve"> </w:t>
      </w:r>
    </w:p>
    <w:p w14:paraId="3E3A24F4" w14:textId="77777777" w:rsidR="003D44A8" w:rsidRDefault="003D44A8" w:rsidP="003D44A8">
      <w:pPr>
        <w:spacing w:line="440" w:lineRule="exact"/>
        <w:ind w:firstLineChars="200" w:firstLine="480"/>
        <w:rPr>
          <w:rFonts w:ascii="宋体" w:hAnsi="宋体"/>
          <w:sz w:val="24"/>
        </w:rPr>
      </w:pPr>
      <w:r>
        <w:rPr>
          <w:rFonts w:ascii="宋体" w:hAnsi="宋体" w:hint="eastAsia"/>
          <w:sz w:val="24"/>
        </w:rPr>
        <w:t>2014年，</w:t>
      </w:r>
      <w:r w:rsidRPr="00645E02">
        <w:rPr>
          <w:rFonts w:ascii="宋体" w:hAnsi="宋体" w:hint="eastAsia"/>
          <w:sz w:val="24"/>
        </w:rPr>
        <w:t>吉林大学计算机科学与技术学院</w:t>
      </w:r>
      <w:r>
        <w:rPr>
          <w:rFonts w:ascii="宋体" w:hAnsi="宋体" w:hint="eastAsia"/>
          <w:sz w:val="24"/>
        </w:rPr>
        <w:t>的王欣</w:t>
      </w:r>
      <w:r>
        <w:rPr>
          <w:rFonts w:ascii="宋体" w:hAnsi="宋体"/>
          <w:sz w:val="24"/>
        </w:rPr>
        <w:fldChar w:fldCharType="begin">
          <w:fldData xml:space="preserve">PABMAGkAdABlAHIAYQBsAHMAPgANAAoAPABMAGkAdABlAHIAYQBsACAAaQBkAD0AIgA0ADkAQwAx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</w:fldData>
        </w:fldChar>
      </w:r>
      <w:r>
        <w:rPr>
          <w:rFonts w:ascii="宋体" w:hAnsi="宋体"/>
          <w:sz w:val="24"/>
        </w:rPr>
        <w:instrText>ADDIN CNKISM.Ref.{2CB5B447C9D047ad9AF985B50F05D48B}</w:instrText>
      </w:r>
      <w:r>
        <w:rPr>
          <w:rFonts w:ascii="宋体" w:hAnsi="宋体"/>
          <w:sz w:val="24"/>
        </w:rPr>
      </w:r>
      <w:r>
        <w:rPr>
          <w:rFonts w:ascii="宋体" w:hAnsi="宋体"/>
          <w:sz w:val="24"/>
        </w:rPr>
        <w:fldChar w:fldCharType="separate"/>
      </w:r>
      <w:r w:rsidRPr="00590270">
        <w:rPr>
          <w:rFonts w:ascii="宋体" w:hAnsi="宋体"/>
          <w:sz w:val="24"/>
          <w:vertAlign w:val="superscript"/>
        </w:rPr>
        <w:t>[</w:t>
      </w:r>
      <w:r>
        <w:rPr>
          <w:rFonts w:ascii="宋体" w:hAnsi="宋体" w:hint="eastAsia"/>
          <w:sz w:val="24"/>
          <w:vertAlign w:val="superscript"/>
        </w:rPr>
        <w:t>11</w:t>
      </w:r>
      <w:r w:rsidRPr="00590270">
        <w:rPr>
          <w:rFonts w:ascii="宋体" w:hAnsi="宋体"/>
          <w:sz w:val="24"/>
          <w:vertAlign w:val="superscript"/>
        </w:rPr>
        <w:t>]</w:t>
      </w:r>
      <w:r>
        <w:rPr>
          <w:rFonts w:ascii="宋体" w:hAnsi="宋体"/>
          <w:sz w:val="24"/>
        </w:rPr>
        <w:fldChar w:fldCharType="end"/>
      </w:r>
      <w:r>
        <w:rPr>
          <w:rFonts w:ascii="宋体" w:hAnsi="宋体" w:hint="eastAsia"/>
          <w:sz w:val="24"/>
        </w:rPr>
        <w:t>等人提出了</w:t>
      </w:r>
      <w:r w:rsidRPr="00645E02">
        <w:rPr>
          <w:rFonts w:ascii="宋体" w:hAnsi="宋体" w:hint="eastAsia"/>
          <w:sz w:val="24"/>
        </w:rPr>
        <w:t>基于运动恢复的双目视觉三维重建系统设计</w:t>
      </w:r>
      <w:r>
        <w:rPr>
          <w:rFonts w:ascii="宋体" w:hAnsi="宋体" w:hint="eastAsia"/>
          <w:sz w:val="24"/>
        </w:rPr>
        <w:t>。他们改进和扩张了一种基于双目立体视觉的三维重建系统的系统，通过将原视差及相邻视差的匹配代价拟合成一个二次曲线，从而将视差细化，进而引入现有的系统。除了引入视差细化，还引入了</w:t>
      </w:r>
      <w:r w:rsidRPr="00EE6B19">
        <w:rPr>
          <w:rFonts w:ascii="宋体" w:hAnsi="宋体" w:hint="eastAsia"/>
          <w:sz w:val="24"/>
        </w:rPr>
        <w:t>运动恢复计算环节</w:t>
      </w:r>
      <w:r>
        <w:rPr>
          <w:rFonts w:ascii="宋体" w:hAnsi="宋体" w:hint="eastAsia"/>
          <w:sz w:val="24"/>
        </w:rPr>
        <w:t>，通过</w:t>
      </w:r>
      <w:r w:rsidRPr="00EE6B19">
        <w:rPr>
          <w:rFonts w:ascii="宋体" w:hAnsi="宋体" w:hint="eastAsia"/>
          <w:sz w:val="24"/>
        </w:rPr>
        <w:t>估计当前视角的摄像机运动矩阵</w:t>
      </w:r>
      <w:r>
        <w:rPr>
          <w:rFonts w:ascii="宋体" w:hAnsi="宋体" w:hint="eastAsia"/>
          <w:sz w:val="24"/>
        </w:rPr>
        <w:t>和</w:t>
      </w:r>
      <w:r w:rsidRPr="00EE6B19">
        <w:rPr>
          <w:rFonts w:ascii="宋体" w:hAnsi="宋体" w:hint="eastAsia"/>
          <w:sz w:val="24"/>
        </w:rPr>
        <w:t>以跟踪点和摄像机运动矩阵为参数</w:t>
      </w:r>
      <w:r>
        <w:rPr>
          <w:rFonts w:ascii="宋体" w:hAnsi="宋体" w:hint="eastAsia"/>
          <w:sz w:val="24"/>
        </w:rPr>
        <w:t>的</w:t>
      </w:r>
      <w:r w:rsidRPr="00EE6B19">
        <w:rPr>
          <w:rFonts w:ascii="宋体" w:hAnsi="宋体" w:hint="eastAsia"/>
          <w:sz w:val="24"/>
        </w:rPr>
        <w:t>构造能量函数,对能量函数进行优化来有效缩小误差,恢复出准确的运动矩阵</w:t>
      </w:r>
      <w:r>
        <w:rPr>
          <w:rFonts w:ascii="宋体" w:hAnsi="宋体"/>
          <w:sz w:val="24"/>
        </w:rPr>
        <w:fldChar w:fldCharType="begin">
          <w:fldData xml:space="preserve">PABMAGkAdABlAHIAYQBsAHMAPgANAAoAPABMAGkAdABlAHIAYQBsACAAaQBkAD0AIgA0ADkAQwAx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</w:fldData>
        </w:fldChar>
      </w:r>
      <w:r>
        <w:rPr>
          <w:rFonts w:ascii="宋体" w:hAnsi="宋体"/>
          <w:sz w:val="24"/>
        </w:rPr>
        <w:instrText>ADDIN CNKISM.Ref.{2CB5B447C9D047ad9AF985B50F05D48B}</w:instrText>
      </w:r>
      <w:r>
        <w:rPr>
          <w:rFonts w:ascii="宋体" w:hAnsi="宋体"/>
          <w:sz w:val="24"/>
        </w:rPr>
      </w:r>
      <w:r>
        <w:rPr>
          <w:rFonts w:ascii="宋体" w:hAnsi="宋体"/>
          <w:sz w:val="24"/>
        </w:rPr>
        <w:fldChar w:fldCharType="separate"/>
      </w:r>
      <w:r w:rsidRPr="00590270">
        <w:rPr>
          <w:rFonts w:ascii="宋体" w:hAnsi="宋体"/>
          <w:sz w:val="24"/>
          <w:vertAlign w:val="superscript"/>
        </w:rPr>
        <w:t>[</w:t>
      </w:r>
      <w:r>
        <w:rPr>
          <w:rFonts w:ascii="宋体" w:hAnsi="宋体" w:hint="eastAsia"/>
          <w:sz w:val="24"/>
          <w:vertAlign w:val="superscript"/>
        </w:rPr>
        <w:t>11</w:t>
      </w:r>
      <w:r w:rsidRPr="00590270">
        <w:rPr>
          <w:rFonts w:ascii="宋体" w:hAnsi="宋体"/>
          <w:sz w:val="24"/>
          <w:vertAlign w:val="superscript"/>
        </w:rPr>
        <w:t>]</w:t>
      </w:r>
      <w:r>
        <w:rPr>
          <w:rFonts w:ascii="宋体" w:hAnsi="宋体"/>
          <w:sz w:val="24"/>
        </w:rPr>
        <w:fldChar w:fldCharType="end"/>
      </w:r>
      <w:r w:rsidRPr="00EE6B19">
        <w:rPr>
          <w:rFonts w:ascii="宋体" w:hAnsi="宋体" w:hint="eastAsia"/>
          <w:sz w:val="24"/>
        </w:rPr>
        <w:t>。</w:t>
      </w:r>
    </w:p>
    <w:p w14:paraId="57A87DE1" w14:textId="77777777" w:rsidR="003D44A8" w:rsidRPr="00EE6B19" w:rsidRDefault="003D44A8" w:rsidP="003D44A8">
      <w:pPr>
        <w:spacing w:line="440" w:lineRule="exact"/>
        <w:ind w:firstLineChars="200" w:firstLine="480"/>
        <w:rPr>
          <w:rFonts w:ascii="宋体" w:hAnsi="宋体"/>
          <w:sz w:val="24"/>
        </w:rPr>
      </w:pPr>
      <w:r>
        <w:rPr>
          <w:rFonts w:ascii="宋体" w:hAnsi="宋体" w:hint="eastAsia"/>
          <w:sz w:val="24"/>
        </w:rPr>
        <w:t>2019年，</w:t>
      </w:r>
      <w:r w:rsidRPr="00EE6B19">
        <w:rPr>
          <w:rFonts w:ascii="宋体" w:hAnsi="宋体" w:hint="eastAsia"/>
          <w:sz w:val="24"/>
        </w:rPr>
        <w:t>中国科学院大学(中国科学院深圳先进技术研究院)</w:t>
      </w:r>
      <w:r>
        <w:rPr>
          <w:rFonts w:ascii="宋体" w:hAnsi="宋体" w:hint="eastAsia"/>
          <w:sz w:val="24"/>
        </w:rPr>
        <w:t>的</w:t>
      </w:r>
      <w:r w:rsidRPr="00416750">
        <w:rPr>
          <w:rFonts w:ascii="宋体" w:hAnsi="宋体" w:hint="eastAsia"/>
          <w:sz w:val="24"/>
        </w:rPr>
        <w:t>黄舒兰</w:t>
      </w:r>
      <w:r>
        <w:rPr>
          <w:rFonts w:ascii="宋体" w:hAnsi="宋体"/>
          <w:sz w:val="24"/>
        </w:rPr>
        <w:fldChar w:fldCharType="begin">
          <w:fldData xml:space="preserve">PABMAGkAdABlAHIAYQBsAHMAPgANAAoAPABMAGkAdABlAHIAYQBsACAAaQBkAD0AIgA0ADkAQwAx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</w:fldData>
        </w:fldChar>
      </w:r>
      <w:r>
        <w:rPr>
          <w:rFonts w:ascii="宋体" w:hAnsi="宋体"/>
          <w:sz w:val="24"/>
        </w:rPr>
        <w:instrText>ADDIN CNKISM.Ref.{2CB5B447C9D047ad9AF985B50F05D48B}</w:instrText>
      </w:r>
      <w:r>
        <w:rPr>
          <w:rFonts w:ascii="宋体" w:hAnsi="宋体"/>
          <w:sz w:val="24"/>
        </w:rPr>
      </w:r>
      <w:r>
        <w:rPr>
          <w:rFonts w:ascii="宋体" w:hAnsi="宋体"/>
          <w:sz w:val="24"/>
        </w:rPr>
        <w:fldChar w:fldCharType="separate"/>
      </w:r>
      <w:r w:rsidRPr="00590270">
        <w:rPr>
          <w:rFonts w:ascii="宋体" w:hAnsi="宋体"/>
          <w:sz w:val="24"/>
          <w:vertAlign w:val="superscript"/>
        </w:rPr>
        <w:t>[</w:t>
      </w:r>
      <w:r>
        <w:rPr>
          <w:rFonts w:ascii="宋体" w:hAnsi="宋体" w:hint="eastAsia"/>
          <w:sz w:val="24"/>
          <w:vertAlign w:val="superscript"/>
        </w:rPr>
        <w:t>12</w:t>
      </w:r>
      <w:r w:rsidRPr="00590270">
        <w:rPr>
          <w:rFonts w:ascii="宋体" w:hAnsi="宋体"/>
          <w:sz w:val="24"/>
          <w:vertAlign w:val="superscript"/>
        </w:rPr>
        <w:t>]</w:t>
      </w:r>
      <w:r>
        <w:rPr>
          <w:rFonts w:ascii="宋体" w:hAnsi="宋体"/>
          <w:sz w:val="24"/>
        </w:rPr>
        <w:fldChar w:fldCharType="end"/>
      </w:r>
      <w:r>
        <w:rPr>
          <w:rFonts w:ascii="宋体" w:hAnsi="宋体" w:hint="eastAsia"/>
          <w:sz w:val="24"/>
        </w:rPr>
        <w:t>提出了</w:t>
      </w:r>
      <w:proofErr w:type="spellStart"/>
      <w:r w:rsidRPr="00416750">
        <w:rPr>
          <w:sz w:val="24"/>
        </w:rPr>
        <w:t>ToF</w:t>
      </w:r>
      <w:proofErr w:type="spellEnd"/>
      <w:r w:rsidRPr="00416750">
        <w:rPr>
          <w:rFonts w:ascii="宋体" w:hAnsi="宋体" w:hint="eastAsia"/>
          <w:sz w:val="24"/>
        </w:rPr>
        <w:t>与立体视觉技术相结合的三维重建方法</w:t>
      </w:r>
      <w:r>
        <w:rPr>
          <w:rFonts w:ascii="宋体" w:hAnsi="宋体" w:hint="eastAsia"/>
          <w:sz w:val="24"/>
        </w:rPr>
        <w:t>。她提出通过将</w:t>
      </w:r>
      <w:r w:rsidRPr="00416750">
        <w:rPr>
          <w:rFonts w:ascii="宋体" w:hAnsi="宋体" w:hint="eastAsia"/>
          <w:sz w:val="24"/>
        </w:rPr>
        <w:t>飞行时间(</w:t>
      </w:r>
      <w:r w:rsidRPr="00416750">
        <w:rPr>
          <w:rFonts w:hint="eastAsia"/>
          <w:sz w:val="24"/>
        </w:rPr>
        <w:t>Time-of-</w:t>
      </w:r>
      <w:proofErr w:type="spellStart"/>
      <w:r w:rsidRPr="00416750">
        <w:rPr>
          <w:rFonts w:hint="eastAsia"/>
          <w:sz w:val="24"/>
        </w:rPr>
        <w:t>Flifgt,ToF</w:t>
      </w:r>
      <w:proofErr w:type="spellEnd"/>
      <w:r w:rsidRPr="00416750">
        <w:rPr>
          <w:rFonts w:ascii="宋体" w:hAnsi="宋体" w:hint="eastAsia"/>
          <w:sz w:val="24"/>
        </w:rPr>
        <w:t>)技术和双目立体视觉(</w:t>
      </w:r>
      <w:r w:rsidRPr="00416750">
        <w:rPr>
          <w:rFonts w:hint="eastAsia"/>
          <w:sz w:val="24"/>
        </w:rPr>
        <w:t xml:space="preserve">Binocular Stereo </w:t>
      </w:r>
      <w:proofErr w:type="spellStart"/>
      <w:r w:rsidRPr="00416750">
        <w:rPr>
          <w:rFonts w:hint="eastAsia"/>
          <w:sz w:val="24"/>
        </w:rPr>
        <w:t>Vision,BSV</w:t>
      </w:r>
      <w:proofErr w:type="spellEnd"/>
      <w:r w:rsidRPr="00416750">
        <w:rPr>
          <w:rFonts w:ascii="宋体" w:hAnsi="宋体" w:hint="eastAsia"/>
          <w:sz w:val="24"/>
        </w:rPr>
        <w:t>)的各自优势相结合，利用</w:t>
      </w:r>
      <w:proofErr w:type="spellStart"/>
      <w:r w:rsidRPr="00416750">
        <w:rPr>
          <w:rFonts w:hint="eastAsia"/>
          <w:sz w:val="24"/>
        </w:rPr>
        <w:t>ToF</w:t>
      </w:r>
      <w:proofErr w:type="spellEnd"/>
      <w:r w:rsidRPr="00416750">
        <w:rPr>
          <w:rFonts w:ascii="宋体" w:hAnsi="宋体" w:hint="eastAsia"/>
          <w:sz w:val="24"/>
        </w:rPr>
        <w:t>的快速响应特性得到初始深度图,</w:t>
      </w:r>
      <w:r>
        <w:rPr>
          <w:rFonts w:ascii="宋体" w:hAnsi="宋体" w:hint="eastAsia"/>
          <w:sz w:val="24"/>
        </w:rPr>
        <w:t>因此，</w:t>
      </w:r>
      <w:r w:rsidRPr="00416750">
        <w:rPr>
          <w:rFonts w:ascii="宋体" w:hAnsi="宋体" w:hint="eastAsia"/>
          <w:sz w:val="24"/>
        </w:rPr>
        <w:t>在</w:t>
      </w:r>
      <w:r>
        <w:rPr>
          <w:rFonts w:ascii="宋体" w:hAnsi="宋体" w:hint="eastAsia"/>
          <w:sz w:val="24"/>
        </w:rPr>
        <w:t>其</w:t>
      </w:r>
      <w:r w:rsidRPr="00416750">
        <w:rPr>
          <w:rFonts w:ascii="宋体" w:hAnsi="宋体" w:hint="eastAsia"/>
          <w:sz w:val="24"/>
        </w:rPr>
        <w:t>基础上指导</w:t>
      </w:r>
      <w:r w:rsidRPr="00416750">
        <w:rPr>
          <w:rFonts w:hint="eastAsia"/>
          <w:sz w:val="24"/>
        </w:rPr>
        <w:t>BSV</w:t>
      </w:r>
      <w:r w:rsidRPr="00416750">
        <w:rPr>
          <w:rFonts w:ascii="宋体" w:hAnsi="宋体" w:hint="eastAsia"/>
          <w:sz w:val="24"/>
        </w:rPr>
        <w:t>进行快速、稠密</w:t>
      </w:r>
      <w:r w:rsidRPr="00416750">
        <w:rPr>
          <w:rFonts w:ascii="宋体" w:hAnsi="宋体" w:hint="eastAsia"/>
          <w:sz w:val="24"/>
        </w:rPr>
        <w:lastRenderedPageBreak/>
        <w:t>匹配,</w:t>
      </w:r>
      <w:r>
        <w:rPr>
          <w:rFonts w:ascii="宋体" w:hAnsi="宋体" w:hint="eastAsia"/>
          <w:sz w:val="24"/>
        </w:rPr>
        <w:t>从而可</w:t>
      </w:r>
      <w:r w:rsidRPr="00416750">
        <w:rPr>
          <w:rFonts w:ascii="宋体" w:hAnsi="宋体" w:hint="eastAsia"/>
          <w:sz w:val="24"/>
        </w:rPr>
        <w:t>以得到高精度、高分辨率的三维深度信息。</w:t>
      </w:r>
      <w:r>
        <w:rPr>
          <w:rFonts w:ascii="宋体" w:hAnsi="宋体" w:hint="eastAsia"/>
          <w:sz w:val="24"/>
        </w:rPr>
        <w:t>通过该方法得到的</w:t>
      </w:r>
      <w:r w:rsidRPr="00416750">
        <w:rPr>
          <w:rFonts w:ascii="宋体" w:hAnsi="宋体" w:hint="eastAsia"/>
          <w:sz w:val="24"/>
        </w:rPr>
        <w:t>融合后的视差图比仅用双目匹配算法得到的视差</w:t>
      </w:r>
      <w:proofErr w:type="gramStart"/>
      <w:r w:rsidRPr="00416750">
        <w:rPr>
          <w:rFonts w:ascii="宋体" w:hAnsi="宋体" w:hint="eastAsia"/>
          <w:sz w:val="24"/>
        </w:rPr>
        <w:t>图更加</w:t>
      </w:r>
      <w:proofErr w:type="gramEnd"/>
      <w:r w:rsidRPr="00416750">
        <w:rPr>
          <w:rFonts w:ascii="宋体" w:hAnsi="宋体" w:hint="eastAsia"/>
          <w:sz w:val="24"/>
        </w:rPr>
        <w:t>完好,在纹理特征不丰富的区域也可以得到较好的视差,致密度提升一到两倍左右。</w:t>
      </w:r>
      <w:r>
        <w:rPr>
          <w:rFonts w:ascii="宋体" w:hAnsi="宋体" w:hint="eastAsia"/>
          <w:sz w:val="24"/>
        </w:rPr>
        <w:t>其</w:t>
      </w:r>
      <w:r w:rsidRPr="00627C9F">
        <w:rPr>
          <w:rFonts w:ascii="宋体" w:hAnsi="宋体" w:hint="eastAsia"/>
          <w:sz w:val="24"/>
        </w:rPr>
        <w:t>点云拟合实验结果表明,相比于单一的</w:t>
      </w:r>
      <w:proofErr w:type="spellStart"/>
      <w:r w:rsidRPr="00253DCD">
        <w:rPr>
          <w:sz w:val="24"/>
        </w:rPr>
        <w:t>ToF</w:t>
      </w:r>
      <w:proofErr w:type="spellEnd"/>
      <w:r w:rsidRPr="00627C9F">
        <w:rPr>
          <w:rFonts w:ascii="宋体" w:hAnsi="宋体" w:hint="eastAsia"/>
          <w:sz w:val="24"/>
        </w:rPr>
        <w:t>技术或</w:t>
      </w:r>
      <w:r w:rsidRPr="00253DCD">
        <w:rPr>
          <w:sz w:val="24"/>
        </w:rPr>
        <w:t>BSV</w:t>
      </w:r>
      <w:r w:rsidRPr="00627C9F">
        <w:rPr>
          <w:rFonts w:ascii="宋体" w:hAnsi="宋体" w:hint="eastAsia"/>
          <w:sz w:val="24"/>
        </w:rPr>
        <w:t>技术</w:t>
      </w:r>
      <w:r w:rsidRPr="00253DCD">
        <w:rPr>
          <w:sz w:val="24"/>
        </w:rPr>
        <w:t>,</w:t>
      </w:r>
      <w:proofErr w:type="spellStart"/>
      <w:r w:rsidRPr="00253DCD">
        <w:rPr>
          <w:sz w:val="24"/>
        </w:rPr>
        <w:t>ToF</w:t>
      </w:r>
      <w:proofErr w:type="spellEnd"/>
      <w:r w:rsidRPr="00253DCD">
        <w:rPr>
          <w:sz w:val="24"/>
        </w:rPr>
        <w:t>-Stereo</w:t>
      </w:r>
      <w:r w:rsidRPr="00627C9F">
        <w:rPr>
          <w:rFonts w:ascii="宋体" w:hAnsi="宋体" w:hint="eastAsia"/>
          <w:sz w:val="24"/>
        </w:rPr>
        <w:t>方法速度更快、精度更高、</w:t>
      </w:r>
      <w:proofErr w:type="gramStart"/>
      <w:r w:rsidRPr="00627C9F">
        <w:rPr>
          <w:rFonts w:ascii="宋体" w:hAnsi="宋体" w:hint="eastAsia"/>
          <w:sz w:val="24"/>
        </w:rPr>
        <w:t>点云更致密</w:t>
      </w:r>
      <w:proofErr w:type="gramEnd"/>
      <w:r>
        <w:rPr>
          <w:rFonts w:ascii="宋体" w:hAnsi="宋体" w:hint="eastAsia"/>
          <w:sz w:val="24"/>
        </w:rPr>
        <w:t>。</w:t>
      </w:r>
    </w:p>
    <w:p w14:paraId="75F20763" w14:textId="77777777" w:rsidR="00FD40E4" w:rsidRPr="00A07D60" w:rsidRDefault="003D44A8" w:rsidP="00A07D60">
      <w:pPr>
        <w:spacing w:line="440" w:lineRule="exact"/>
        <w:ind w:firstLineChars="200" w:firstLine="480"/>
        <w:rPr>
          <w:rFonts w:ascii="宋体" w:hAnsi="宋体"/>
          <w:sz w:val="24"/>
        </w:rPr>
      </w:pPr>
      <w:r>
        <w:rPr>
          <w:rFonts w:ascii="宋体" w:hAnsi="宋体" w:hint="eastAsia"/>
          <w:sz w:val="24"/>
        </w:rPr>
        <w:t>2020年，</w:t>
      </w:r>
      <w:r w:rsidRPr="005F2681">
        <w:rPr>
          <w:rFonts w:ascii="宋体" w:hAnsi="宋体" w:hint="eastAsia"/>
          <w:sz w:val="24"/>
        </w:rPr>
        <w:t>刘金</w:t>
      </w:r>
      <w:r>
        <w:rPr>
          <w:rFonts w:ascii="宋体" w:hAnsi="宋体"/>
          <w:sz w:val="24"/>
        </w:rPr>
        <w:fldChar w:fldCharType="begin">
          <w:fldData xml:space="preserve">PABMAGkAdABlAHIAYQBsAHMAPgANAAoAPABMAGkAdABlAHIAYQBsACAAaQBkAD0AIgA0ADkAQwAx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</w:fldData>
        </w:fldChar>
      </w:r>
      <w:r>
        <w:rPr>
          <w:rFonts w:ascii="宋体" w:hAnsi="宋体"/>
          <w:sz w:val="24"/>
        </w:rPr>
        <w:instrText>ADDIN CNKISM.Ref.{2CB5B447C9D047ad9AF985B50F05D48B}</w:instrText>
      </w:r>
      <w:r>
        <w:rPr>
          <w:rFonts w:ascii="宋体" w:hAnsi="宋体"/>
          <w:sz w:val="24"/>
        </w:rPr>
      </w:r>
      <w:r>
        <w:rPr>
          <w:rFonts w:ascii="宋体" w:hAnsi="宋体"/>
          <w:sz w:val="24"/>
        </w:rPr>
        <w:fldChar w:fldCharType="separate"/>
      </w:r>
      <w:r w:rsidRPr="00590270">
        <w:rPr>
          <w:rFonts w:ascii="宋体" w:hAnsi="宋体"/>
          <w:sz w:val="24"/>
          <w:vertAlign w:val="superscript"/>
        </w:rPr>
        <w:t>[</w:t>
      </w:r>
      <w:r>
        <w:rPr>
          <w:rFonts w:ascii="宋体" w:hAnsi="宋体" w:hint="eastAsia"/>
          <w:sz w:val="24"/>
          <w:vertAlign w:val="superscript"/>
        </w:rPr>
        <w:t>13</w:t>
      </w:r>
      <w:r w:rsidRPr="00590270">
        <w:rPr>
          <w:rFonts w:ascii="宋体" w:hAnsi="宋体"/>
          <w:sz w:val="24"/>
          <w:vertAlign w:val="superscript"/>
        </w:rPr>
        <w:t>]</w:t>
      </w:r>
      <w:r>
        <w:rPr>
          <w:rFonts w:ascii="宋体" w:hAnsi="宋体"/>
          <w:sz w:val="24"/>
        </w:rPr>
        <w:fldChar w:fldCharType="end"/>
      </w:r>
      <w:r>
        <w:rPr>
          <w:rFonts w:ascii="宋体" w:hAnsi="宋体" w:hint="eastAsia"/>
          <w:sz w:val="24"/>
        </w:rPr>
        <w:t>提出了</w:t>
      </w:r>
      <w:r w:rsidRPr="005F2681">
        <w:rPr>
          <w:rFonts w:ascii="宋体" w:hAnsi="宋体" w:hint="eastAsia"/>
          <w:sz w:val="24"/>
        </w:rPr>
        <w:t>基于双目立体视觉的视网膜成像系统</w:t>
      </w:r>
      <w:r>
        <w:rPr>
          <w:rFonts w:ascii="宋体" w:hAnsi="宋体" w:hint="eastAsia"/>
          <w:sz w:val="24"/>
        </w:rPr>
        <w:t>，通过运用柯勒照明的方式作为照明通路，该方式为眼球提供了均匀的背景，进而通过反光镜形成的平行光路作为成像光路；</w:t>
      </w:r>
      <w:r w:rsidRPr="006F725D">
        <w:rPr>
          <w:rFonts w:ascii="宋体" w:hAnsi="宋体" w:hint="eastAsia"/>
          <w:sz w:val="24"/>
        </w:rPr>
        <w:t>丁磊磊</w:t>
      </w:r>
      <w:r>
        <w:rPr>
          <w:rFonts w:ascii="宋体" w:hAnsi="宋体"/>
          <w:sz w:val="24"/>
        </w:rPr>
        <w:fldChar w:fldCharType="begin">
          <w:fldData xml:space="preserve">PABMAGkAdABlAHIAYQBsAHMAPgANAAoAPABMAGkAdABlAHIAYQBsACAAaQBkAD0AIgA0ADkAQwAx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</w:fldData>
        </w:fldChar>
      </w:r>
      <w:r>
        <w:rPr>
          <w:rFonts w:ascii="宋体" w:hAnsi="宋体"/>
          <w:sz w:val="24"/>
        </w:rPr>
        <w:instrText>ADDIN CNKISM.Ref.{2CB5B447C9D047ad9AF985B50F05D48B}</w:instrText>
      </w:r>
      <w:r>
        <w:rPr>
          <w:rFonts w:ascii="宋体" w:hAnsi="宋体"/>
          <w:sz w:val="24"/>
        </w:rPr>
      </w:r>
      <w:r>
        <w:rPr>
          <w:rFonts w:ascii="宋体" w:hAnsi="宋体"/>
          <w:sz w:val="24"/>
        </w:rPr>
        <w:fldChar w:fldCharType="separate"/>
      </w:r>
      <w:r w:rsidRPr="00590270">
        <w:rPr>
          <w:rFonts w:ascii="宋体" w:hAnsi="宋体"/>
          <w:sz w:val="24"/>
          <w:vertAlign w:val="superscript"/>
        </w:rPr>
        <w:t>[</w:t>
      </w:r>
      <w:r>
        <w:rPr>
          <w:rFonts w:ascii="宋体" w:hAnsi="宋体"/>
          <w:sz w:val="24"/>
          <w:vertAlign w:val="superscript"/>
        </w:rPr>
        <w:t>1</w:t>
      </w:r>
      <w:r>
        <w:rPr>
          <w:rFonts w:ascii="宋体" w:hAnsi="宋体" w:hint="eastAsia"/>
          <w:sz w:val="24"/>
          <w:vertAlign w:val="superscript"/>
        </w:rPr>
        <w:t>4</w:t>
      </w:r>
      <w:r w:rsidRPr="00590270">
        <w:rPr>
          <w:rFonts w:ascii="宋体" w:hAnsi="宋体"/>
          <w:sz w:val="24"/>
          <w:vertAlign w:val="superscript"/>
        </w:rPr>
        <w:t>]</w:t>
      </w:r>
      <w:r>
        <w:rPr>
          <w:rFonts w:ascii="宋体" w:hAnsi="宋体"/>
          <w:sz w:val="24"/>
        </w:rPr>
        <w:fldChar w:fldCharType="end"/>
      </w:r>
      <w:r>
        <w:rPr>
          <w:rFonts w:ascii="宋体" w:hAnsi="宋体" w:hint="eastAsia"/>
          <w:sz w:val="24"/>
        </w:rPr>
        <w:t>研究了</w:t>
      </w:r>
      <w:r w:rsidRPr="006F725D">
        <w:rPr>
          <w:rFonts w:ascii="宋体" w:hAnsi="宋体" w:hint="eastAsia"/>
          <w:sz w:val="24"/>
        </w:rPr>
        <w:t>基于立体视觉岩石断口三维重建以及分形维数计算</w:t>
      </w:r>
      <w:r>
        <w:rPr>
          <w:rFonts w:ascii="宋体" w:hAnsi="宋体" w:hint="eastAsia"/>
          <w:sz w:val="24"/>
        </w:rPr>
        <w:t>，</w:t>
      </w:r>
      <w:r w:rsidRPr="006F725D">
        <w:rPr>
          <w:rFonts w:ascii="宋体" w:hAnsi="宋体" w:hint="eastAsia"/>
          <w:sz w:val="24"/>
        </w:rPr>
        <w:t>利用工业双目相机系统和计算机立体视觉原理,在基于特征匹配的原理上,对</w:t>
      </w:r>
      <w:r>
        <w:rPr>
          <w:sz w:val="24"/>
        </w:rPr>
        <w:t>SITF</w:t>
      </w:r>
      <w:r w:rsidRPr="006F725D">
        <w:rPr>
          <w:rFonts w:ascii="宋体" w:hAnsi="宋体" w:hint="eastAsia"/>
          <w:sz w:val="24"/>
        </w:rPr>
        <w:t>算法进行优化与改进,特征点检测数量以及匹配精度显著提高</w:t>
      </w:r>
      <w:r>
        <w:rPr>
          <w:rFonts w:ascii="宋体" w:hAnsi="宋体" w:hint="eastAsia"/>
          <w:sz w:val="24"/>
        </w:rPr>
        <w:t>，从而</w:t>
      </w:r>
      <w:r w:rsidRPr="006F725D">
        <w:rPr>
          <w:rFonts w:ascii="宋体" w:hAnsi="宋体" w:hint="eastAsia"/>
          <w:sz w:val="24"/>
        </w:rPr>
        <w:t>实现了对岩石断口的三维重建以及分形维数计算。</w:t>
      </w:r>
    </w:p>
    <w:p w14:paraId="61125B52" w14:textId="52989D36" w:rsidR="003F4134" w:rsidRPr="00AC33C2" w:rsidRDefault="003F4134" w:rsidP="00A07D60">
      <w:pPr>
        <w:pStyle w:val="2"/>
        <w:spacing w:beforeLines="50" w:before="156" w:afterLines="50" w:after="156" w:line="440" w:lineRule="exact"/>
        <w:rPr>
          <w:rFonts w:ascii="宋体" w:hAnsi="宋体"/>
          <w:sz w:val="28"/>
          <w:szCs w:val="28"/>
        </w:rPr>
      </w:pPr>
      <w:bookmarkStart w:id="58" w:name="_Toc515452327"/>
      <w:bookmarkStart w:id="59" w:name="_Toc40684941"/>
      <w:r w:rsidRPr="00AC33C2">
        <w:rPr>
          <w:rFonts w:ascii="宋体" w:hAnsi="宋体" w:hint="eastAsia"/>
          <w:sz w:val="28"/>
          <w:szCs w:val="28"/>
        </w:rPr>
        <w:t>1.</w:t>
      </w:r>
      <w:r w:rsidR="00693B9F">
        <w:rPr>
          <w:rFonts w:ascii="宋体" w:hAnsi="宋体" w:hint="eastAsia"/>
          <w:sz w:val="28"/>
          <w:szCs w:val="28"/>
        </w:rPr>
        <w:t>3</w:t>
      </w:r>
      <w:r w:rsidR="00FD40E4" w:rsidRPr="00AC33C2">
        <w:rPr>
          <w:rFonts w:ascii="宋体" w:hAnsi="宋体" w:hint="eastAsia"/>
          <w:sz w:val="28"/>
          <w:szCs w:val="28"/>
        </w:rPr>
        <w:t xml:space="preserve">　</w:t>
      </w:r>
      <w:bookmarkEnd w:id="58"/>
      <w:r w:rsidR="00693B9F">
        <w:rPr>
          <w:rFonts w:ascii="宋体" w:hAnsi="宋体" w:hint="eastAsia"/>
          <w:sz w:val="28"/>
          <w:szCs w:val="28"/>
        </w:rPr>
        <w:t>研究内容</w:t>
      </w:r>
      <w:bookmarkEnd w:id="59"/>
    </w:p>
    <w:p w14:paraId="5BA33308" w14:textId="77777777" w:rsidR="00693B9F" w:rsidRDefault="00693B9F" w:rsidP="00693B9F">
      <w:pPr>
        <w:spacing w:line="440" w:lineRule="exact"/>
        <w:ind w:firstLine="420"/>
        <w:rPr>
          <w:rFonts w:ascii="宋体" w:hAnsi="宋体"/>
          <w:sz w:val="24"/>
        </w:rPr>
      </w:pPr>
      <w:r w:rsidRPr="00792F7E">
        <w:rPr>
          <w:rFonts w:ascii="宋体" w:hAnsi="宋体" w:hint="eastAsia"/>
          <w:sz w:val="24"/>
        </w:rPr>
        <w:t>本项目主要研究双目立体视觉系统的搭建、立体匹配技术和基于双目视觉的三维信息获取技术</w:t>
      </w:r>
      <w:r>
        <w:rPr>
          <w:rFonts w:ascii="宋体" w:hAnsi="宋体" w:hint="eastAsia"/>
          <w:sz w:val="24"/>
        </w:rPr>
        <w:t>，其中基于双目视觉的三维信息获取主要步骤包括</w:t>
      </w:r>
      <w:r w:rsidRPr="007342C5">
        <w:rPr>
          <w:rFonts w:ascii="宋体" w:hAnsi="宋体" w:hint="eastAsia"/>
          <w:sz w:val="24"/>
        </w:rPr>
        <w:t>图像获取、摄像机标定、特征提取、立体匹配</w:t>
      </w:r>
      <w:r>
        <w:rPr>
          <w:rFonts w:ascii="宋体" w:hAnsi="宋体" w:hint="eastAsia"/>
          <w:sz w:val="24"/>
        </w:rPr>
        <w:t>和三维</w:t>
      </w:r>
      <w:r w:rsidRPr="007342C5">
        <w:rPr>
          <w:rFonts w:ascii="宋体" w:hAnsi="宋体" w:hint="eastAsia"/>
          <w:sz w:val="24"/>
        </w:rPr>
        <w:t>信息恢复</w:t>
      </w:r>
      <w:r>
        <w:rPr>
          <w:rFonts w:ascii="宋体" w:hAnsi="宋体" w:hint="eastAsia"/>
          <w:sz w:val="24"/>
        </w:rPr>
        <w:t>五个模块。</w:t>
      </w:r>
    </w:p>
    <w:p w14:paraId="1EE9B384" w14:textId="2786B96C" w:rsidR="00693B9F" w:rsidRDefault="00CF459B" w:rsidP="00693B9F">
      <w:pPr>
        <w:keepNext/>
        <w:ind w:firstLine="420"/>
        <w:jc w:val="center"/>
      </w:pPr>
      <w:r w:rsidRPr="00340165">
        <w:rPr>
          <w:noProof/>
        </w:rPr>
        <w:drawing>
          <wp:inline distT="0" distB="0" distL="0" distR="0" wp14:anchorId="529192F4" wp14:editId="029B006C">
            <wp:extent cx="4229100" cy="1628775"/>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29100" cy="1628775"/>
                    </a:xfrm>
                    <a:prstGeom prst="rect">
                      <a:avLst/>
                    </a:prstGeom>
                    <a:noFill/>
                    <a:ln>
                      <a:noFill/>
                    </a:ln>
                  </pic:spPr>
                </pic:pic>
              </a:graphicData>
            </a:graphic>
          </wp:inline>
        </w:drawing>
      </w:r>
    </w:p>
    <w:p w14:paraId="0698A13A" w14:textId="36E1B681" w:rsidR="00693B9F" w:rsidRPr="00C26DBC" w:rsidRDefault="00693B9F" w:rsidP="0054774A">
      <w:pPr>
        <w:pStyle w:val="aff"/>
      </w:pPr>
      <w:r w:rsidRPr="00C26DBC">
        <w:rPr>
          <w:rFonts w:hint="eastAsia"/>
        </w:rPr>
        <w:t xml:space="preserve">图 </w:t>
      </w:r>
      <w:r w:rsidRPr="00CB3748">
        <w:rPr>
          <w:rFonts w:ascii="Times New Roman" w:hAnsi="Times New Roman"/>
        </w:rPr>
        <w:fldChar w:fldCharType="begin"/>
      </w:r>
      <w:r w:rsidRPr="00CB3748">
        <w:rPr>
          <w:rFonts w:ascii="Times New Roman" w:hAnsi="Times New Roman"/>
        </w:rPr>
        <w:instrText xml:space="preserve"> SEQ </w:instrText>
      </w:r>
      <w:r w:rsidRPr="00CB3748">
        <w:rPr>
          <w:rFonts w:ascii="Times New Roman" w:hAnsi="Times New Roman"/>
        </w:rPr>
        <w:instrText>图表</w:instrText>
      </w:r>
      <w:r w:rsidRPr="00CB3748">
        <w:rPr>
          <w:rFonts w:ascii="Times New Roman" w:hAnsi="Times New Roman"/>
        </w:rPr>
        <w:instrText xml:space="preserve"> \* ARABIC </w:instrText>
      </w:r>
      <w:r w:rsidRPr="00CB3748">
        <w:rPr>
          <w:rFonts w:ascii="Times New Roman" w:hAnsi="Times New Roman"/>
        </w:rPr>
        <w:fldChar w:fldCharType="separate"/>
      </w:r>
      <w:r w:rsidR="00290789" w:rsidRPr="00CB3748">
        <w:rPr>
          <w:rFonts w:ascii="Times New Roman" w:hAnsi="Times New Roman"/>
          <w:noProof/>
        </w:rPr>
        <w:t>1</w:t>
      </w:r>
      <w:r w:rsidRPr="00CB3748">
        <w:rPr>
          <w:rFonts w:ascii="Times New Roman" w:hAnsi="Times New Roman"/>
        </w:rPr>
        <w:fldChar w:fldCharType="end"/>
      </w:r>
      <w:r w:rsidRPr="00C26DBC">
        <w:rPr>
          <w:rFonts w:hint="eastAsia"/>
        </w:rPr>
        <w:t>基于双目视觉的三维信息获取技术流程图</w:t>
      </w:r>
    </w:p>
    <w:p w14:paraId="286DF27B" w14:textId="77777777" w:rsidR="00693B9F" w:rsidRDefault="00693B9F" w:rsidP="00693B9F">
      <w:pPr>
        <w:spacing w:line="440" w:lineRule="exact"/>
        <w:rPr>
          <w:rFonts w:ascii="宋体" w:hAnsi="宋体"/>
          <w:sz w:val="24"/>
        </w:rPr>
      </w:pPr>
      <w:r>
        <w:rPr>
          <w:rFonts w:ascii="宋体" w:hAnsi="宋体" w:hint="eastAsia"/>
          <w:sz w:val="24"/>
        </w:rPr>
        <w:t>基于图1的基于立体视觉的三维信息获取技术流程图，本文的主要研究内容如下：</w:t>
      </w:r>
    </w:p>
    <w:p w14:paraId="1CFC2C4E" w14:textId="77777777" w:rsidR="00693B9F" w:rsidRDefault="00693B9F" w:rsidP="00693B9F">
      <w:pPr>
        <w:spacing w:line="440" w:lineRule="exact"/>
        <w:ind w:firstLine="420"/>
        <w:rPr>
          <w:rFonts w:ascii="宋体" w:hAnsi="宋体"/>
          <w:sz w:val="24"/>
        </w:rPr>
      </w:pPr>
      <w:r>
        <w:rPr>
          <w:rFonts w:ascii="宋体" w:hAnsi="宋体" w:hint="eastAsia"/>
          <w:sz w:val="24"/>
        </w:rPr>
        <w:t>（1）</w:t>
      </w:r>
      <w:r w:rsidRPr="00992DEB">
        <w:rPr>
          <w:rFonts w:ascii="宋体" w:hAnsi="宋体" w:hint="eastAsia"/>
          <w:sz w:val="24"/>
        </w:rPr>
        <w:t>摄像机标定：相机标定的目的是为了获取相机内部参数以及畸变系数，从而用于确认图像像素坐标系、图像物理坐标系、摄像机坐标系、世界坐标系四大坐标系之间转化关系。</w:t>
      </w:r>
      <w:r>
        <w:rPr>
          <w:rFonts w:ascii="宋体" w:hAnsi="宋体" w:hint="eastAsia"/>
          <w:sz w:val="24"/>
        </w:rPr>
        <w:t>因此，如何计算获取相机内外部参数以及如何矫正由于透光性不好以及工艺技术等原因而造成的图像畸变</w:t>
      </w:r>
      <w:r>
        <w:rPr>
          <w:rFonts w:ascii="宋体" w:hAnsi="宋体"/>
          <w:sz w:val="24"/>
        </w:rPr>
        <w:fldChar w:fldCharType="begin">
          <w:fldData xml:space="preserve">PABMAGkAdABlAHIAYQBsAHMAPgANAAoAPABMAGkAdABlAHIAYQBsACAAaQBkAD0AIgA0ADkAQwAx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</w:fldData>
        </w:fldChar>
      </w:r>
      <w:r>
        <w:rPr>
          <w:rFonts w:ascii="宋体" w:hAnsi="宋体"/>
          <w:sz w:val="24"/>
        </w:rPr>
        <w:instrText>ADDIN CNKISM.Ref.{2CB5B447C9D047ad9AF985B50F05D48B}</w:instrText>
      </w:r>
      <w:r>
        <w:rPr>
          <w:rFonts w:ascii="宋体" w:hAnsi="宋体"/>
          <w:sz w:val="24"/>
        </w:rPr>
      </w:r>
      <w:r>
        <w:rPr>
          <w:rFonts w:ascii="宋体" w:hAnsi="宋体"/>
          <w:sz w:val="24"/>
        </w:rPr>
        <w:fldChar w:fldCharType="separate"/>
      </w:r>
      <w:r w:rsidRPr="00590270">
        <w:rPr>
          <w:rFonts w:ascii="宋体" w:hAnsi="宋体"/>
          <w:sz w:val="24"/>
          <w:vertAlign w:val="superscript"/>
        </w:rPr>
        <w:t>[</w:t>
      </w:r>
      <w:r>
        <w:rPr>
          <w:rFonts w:ascii="宋体" w:hAnsi="宋体"/>
          <w:sz w:val="24"/>
          <w:vertAlign w:val="superscript"/>
        </w:rPr>
        <w:t>1</w:t>
      </w:r>
      <w:r>
        <w:rPr>
          <w:rFonts w:ascii="宋体" w:hAnsi="宋体" w:hint="eastAsia"/>
          <w:sz w:val="24"/>
          <w:vertAlign w:val="superscript"/>
        </w:rPr>
        <w:t>5</w:t>
      </w:r>
      <w:r w:rsidRPr="00590270">
        <w:rPr>
          <w:rFonts w:ascii="宋体" w:hAnsi="宋体"/>
          <w:sz w:val="24"/>
          <w:vertAlign w:val="superscript"/>
        </w:rPr>
        <w:t>]</w:t>
      </w:r>
      <w:r>
        <w:rPr>
          <w:rFonts w:ascii="宋体" w:hAnsi="宋体"/>
          <w:sz w:val="24"/>
        </w:rPr>
        <w:fldChar w:fldCharType="end"/>
      </w:r>
      <w:r>
        <w:rPr>
          <w:rFonts w:ascii="宋体" w:hAnsi="宋体" w:hint="eastAsia"/>
          <w:sz w:val="24"/>
        </w:rPr>
        <w:t>成为该流程的主要研究内容。</w:t>
      </w:r>
    </w:p>
    <w:p w14:paraId="113C7B17" w14:textId="77777777" w:rsidR="00693B9F" w:rsidRDefault="00693B9F" w:rsidP="00693B9F">
      <w:pPr>
        <w:spacing w:line="440" w:lineRule="exact"/>
        <w:ind w:firstLine="420"/>
        <w:rPr>
          <w:rFonts w:ascii="宋体" w:hAnsi="宋体"/>
          <w:sz w:val="24"/>
        </w:rPr>
      </w:pPr>
      <w:r>
        <w:rPr>
          <w:rFonts w:ascii="宋体" w:hAnsi="宋体" w:hint="eastAsia"/>
          <w:sz w:val="24"/>
        </w:rPr>
        <w:t>（2）特征提取：该流程主要研究内容是用于何种方法提取出高精度、高鲁棒性的图像对特征点。</w:t>
      </w:r>
    </w:p>
    <w:p w14:paraId="584AD129" w14:textId="77777777" w:rsidR="00693B9F" w:rsidRDefault="00693B9F" w:rsidP="00693B9F">
      <w:pPr>
        <w:spacing w:line="440" w:lineRule="exact"/>
        <w:ind w:firstLine="420"/>
        <w:rPr>
          <w:rFonts w:ascii="宋体" w:hAnsi="宋体"/>
          <w:sz w:val="24"/>
        </w:rPr>
      </w:pPr>
      <w:r>
        <w:rPr>
          <w:rFonts w:ascii="宋体" w:hAnsi="宋体" w:hint="eastAsia"/>
          <w:sz w:val="24"/>
        </w:rPr>
        <w:t>（3）立体匹配：从图像对中提取出足够精确、足够鲁棒的特征点后，立体匹配成为关键环节，</w:t>
      </w:r>
      <w:r w:rsidRPr="001D6AD3">
        <w:rPr>
          <w:rFonts w:ascii="宋体" w:hAnsi="宋体" w:hint="eastAsia"/>
          <w:sz w:val="24"/>
        </w:rPr>
        <w:t>立体匹配算法主要分为三大类：基于区域的立体匹配算法、基于特征的立体匹配算法和基于相位的立体匹配算法</w:t>
      </w:r>
      <w:r>
        <w:rPr>
          <w:rFonts w:ascii="宋体" w:hAnsi="宋体"/>
          <w:sz w:val="24"/>
        </w:rPr>
        <w:fldChar w:fldCharType="begin">
          <w:fldData xml:space="preserve">PABMAGkAdABlAHIAYQBsAHMAPgANAAoAPABMAGkAdABlAHIAYQBsACAAaQBkAD0AIgA0ADkAQwAx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</w:fldData>
        </w:fldChar>
      </w:r>
      <w:r>
        <w:rPr>
          <w:rFonts w:ascii="宋体" w:hAnsi="宋体"/>
          <w:sz w:val="24"/>
        </w:rPr>
        <w:instrText>ADDIN CNKISM.Ref.{2CB5B447C9D047ad9AF985B50F05D48B}</w:instrText>
      </w:r>
      <w:r>
        <w:rPr>
          <w:rFonts w:ascii="宋体" w:hAnsi="宋体"/>
          <w:sz w:val="24"/>
        </w:rPr>
      </w:r>
      <w:r>
        <w:rPr>
          <w:rFonts w:ascii="宋体" w:hAnsi="宋体"/>
          <w:sz w:val="24"/>
        </w:rPr>
        <w:fldChar w:fldCharType="separate"/>
      </w:r>
      <w:r w:rsidRPr="00590270">
        <w:rPr>
          <w:rFonts w:ascii="宋体" w:hAnsi="宋体"/>
          <w:sz w:val="24"/>
          <w:vertAlign w:val="superscript"/>
        </w:rPr>
        <w:t>[</w:t>
      </w:r>
      <w:r>
        <w:rPr>
          <w:rFonts w:ascii="宋体" w:hAnsi="宋体"/>
          <w:sz w:val="24"/>
          <w:vertAlign w:val="superscript"/>
        </w:rPr>
        <w:t>1</w:t>
      </w:r>
      <w:r>
        <w:rPr>
          <w:rFonts w:ascii="宋体" w:hAnsi="宋体" w:hint="eastAsia"/>
          <w:sz w:val="24"/>
          <w:vertAlign w:val="superscript"/>
        </w:rPr>
        <w:t>6</w:t>
      </w:r>
      <w:r>
        <w:rPr>
          <w:rFonts w:ascii="宋体" w:hAnsi="宋体"/>
          <w:sz w:val="24"/>
          <w:vertAlign w:val="superscript"/>
        </w:rPr>
        <w:t>,</w:t>
      </w:r>
      <w:r>
        <w:rPr>
          <w:rFonts w:ascii="宋体" w:hAnsi="宋体"/>
          <w:sz w:val="24"/>
        </w:rPr>
        <w:fldChar w:fldCharType="end"/>
      </w:r>
      <w:r>
        <w:rPr>
          <w:rFonts w:ascii="宋体" w:hAnsi="宋体"/>
          <w:sz w:val="24"/>
        </w:rPr>
        <w:fldChar w:fldCharType="begin">
          <w:fldData xml:space="preserve">PABMAGkAdABlAHIAYQBsAHMAPgANAAoAPABMAGkAdABlAHIAYQBsACAAaQBkAD0AIgA0ADkAQwAx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</w:fldData>
        </w:fldChar>
      </w:r>
      <w:r>
        <w:rPr>
          <w:rFonts w:ascii="宋体" w:hAnsi="宋体"/>
          <w:sz w:val="24"/>
        </w:rPr>
        <w:instrText>ADDIN CNKISM.Ref.{2CB5B447C9D047ad9AF985B50F05D48B}</w:instrText>
      </w:r>
      <w:r>
        <w:rPr>
          <w:rFonts w:ascii="宋体" w:hAnsi="宋体"/>
          <w:sz w:val="24"/>
        </w:rPr>
      </w:r>
      <w:r>
        <w:rPr>
          <w:rFonts w:ascii="宋体" w:hAnsi="宋体"/>
          <w:sz w:val="24"/>
        </w:rPr>
        <w:fldChar w:fldCharType="separate"/>
      </w:r>
      <w:r>
        <w:rPr>
          <w:rFonts w:ascii="宋体" w:hAnsi="宋体"/>
          <w:sz w:val="24"/>
          <w:vertAlign w:val="superscript"/>
        </w:rPr>
        <w:t>1</w:t>
      </w:r>
      <w:r>
        <w:rPr>
          <w:rFonts w:ascii="宋体" w:hAnsi="宋体" w:hint="eastAsia"/>
          <w:sz w:val="24"/>
          <w:vertAlign w:val="superscript"/>
        </w:rPr>
        <w:t>7</w:t>
      </w:r>
      <w:r w:rsidRPr="00590270">
        <w:rPr>
          <w:rFonts w:ascii="宋体" w:hAnsi="宋体"/>
          <w:sz w:val="24"/>
          <w:vertAlign w:val="superscript"/>
        </w:rPr>
        <w:t>]</w:t>
      </w:r>
      <w:r>
        <w:rPr>
          <w:rFonts w:ascii="宋体" w:hAnsi="宋体"/>
          <w:sz w:val="24"/>
        </w:rPr>
        <w:fldChar w:fldCharType="end"/>
      </w:r>
      <w:r>
        <w:rPr>
          <w:rFonts w:ascii="宋体" w:hAnsi="宋体" w:hint="eastAsia"/>
          <w:sz w:val="24"/>
        </w:rPr>
        <w:t>。因此，运用何种算法来实现立体匹配</w:t>
      </w:r>
      <w:r>
        <w:rPr>
          <w:rFonts w:ascii="宋体" w:hAnsi="宋体" w:hint="eastAsia"/>
          <w:sz w:val="24"/>
        </w:rPr>
        <w:lastRenderedPageBreak/>
        <w:t>成为主要研究内容。</w:t>
      </w:r>
    </w:p>
    <w:p w14:paraId="4946E763" w14:textId="77777777" w:rsidR="00A07D60" w:rsidRDefault="00693B9F" w:rsidP="00A07D60">
      <w:pPr>
        <w:spacing w:line="440" w:lineRule="exact"/>
        <w:ind w:firstLine="420"/>
        <w:rPr>
          <w:rFonts w:ascii="宋体" w:hAnsi="宋体"/>
          <w:sz w:val="24"/>
        </w:rPr>
      </w:pPr>
      <w:r>
        <w:rPr>
          <w:rFonts w:ascii="宋体" w:hAnsi="宋体" w:hint="eastAsia"/>
          <w:sz w:val="24"/>
        </w:rPr>
        <w:t>（4）三维信息恢复：通过立体匹配算法为获取</w:t>
      </w:r>
      <w:proofErr w:type="gramStart"/>
      <w:r>
        <w:rPr>
          <w:rFonts w:ascii="宋体" w:hAnsi="宋体" w:hint="eastAsia"/>
          <w:sz w:val="24"/>
        </w:rPr>
        <w:t>稠密点</w:t>
      </w:r>
      <w:proofErr w:type="gramEnd"/>
      <w:r>
        <w:rPr>
          <w:rFonts w:ascii="宋体" w:hAnsi="宋体" w:hint="eastAsia"/>
          <w:sz w:val="24"/>
        </w:rPr>
        <w:t>云做了准备，获取</w:t>
      </w:r>
      <w:proofErr w:type="gramStart"/>
      <w:r>
        <w:rPr>
          <w:rFonts w:ascii="宋体" w:hAnsi="宋体" w:hint="eastAsia"/>
          <w:sz w:val="24"/>
        </w:rPr>
        <w:t>稠密点</w:t>
      </w:r>
      <w:proofErr w:type="gramEnd"/>
      <w:r>
        <w:rPr>
          <w:rFonts w:ascii="宋体" w:hAnsi="宋体" w:hint="eastAsia"/>
          <w:sz w:val="24"/>
        </w:rPr>
        <w:t>云成为研究的主要内容。</w:t>
      </w:r>
    </w:p>
    <w:p w14:paraId="3BFEBBE6" w14:textId="77777777" w:rsidR="00A07D60" w:rsidRDefault="006665CC" w:rsidP="006665CC">
      <w:pPr>
        <w:pStyle w:val="2"/>
        <w:spacing w:beforeLines="50" w:before="156" w:afterLines="50" w:after="156" w:line="440" w:lineRule="exact"/>
        <w:rPr>
          <w:rFonts w:ascii="宋体" w:hAnsi="宋体"/>
          <w:sz w:val="28"/>
          <w:szCs w:val="28"/>
        </w:rPr>
      </w:pPr>
      <w:bookmarkStart w:id="60" w:name="_Toc40684942"/>
      <w:r w:rsidRPr="00AC33C2">
        <w:rPr>
          <w:rFonts w:ascii="宋体" w:hAnsi="宋体" w:hint="eastAsia"/>
          <w:sz w:val="28"/>
          <w:szCs w:val="28"/>
        </w:rPr>
        <w:t>1.</w:t>
      </w:r>
      <w:r>
        <w:rPr>
          <w:rFonts w:ascii="宋体" w:hAnsi="宋体" w:hint="eastAsia"/>
          <w:sz w:val="28"/>
          <w:szCs w:val="28"/>
        </w:rPr>
        <w:t>4</w:t>
      </w:r>
      <w:r w:rsidRPr="00AC33C2">
        <w:rPr>
          <w:rFonts w:ascii="宋体" w:hAnsi="宋体" w:hint="eastAsia"/>
          <w:sz w:val="28"/>
          <w:szCs w:val="28"/>
        </w:rPr>
        <w:t xml:space="preserve">　</w:t>
      </w:r>
      <w:r>
        <w:rPr>
          <w:rFonts w:ascii="宋体" w:hAnsi="宋体" w:hint="eastAsia"/>
          <w:sz w:val="28"/>
          <w:szCs w:val="28"/>
        </w:rPr>
        <w:t>论文结构安排</w:t>
      </w:r>
      <w:bookmarkEnd w:id="60"/>
    </w:p>
    <w:p w14:paraId="367B4497" w14:textId="77777777" w:rsidR="00851243" w:rsidRPr="002E2BEB" w:rsidRDefault="006665CC" w:rsidP="00DD74FB">
      <w:pPr>
        <w:spacing w:line="440" w:lineRule="exact"/>
        <w:rPr>
          <w:sz w:val="24"/>
        </w:rPr>
      </w:pPr>
      <w:r>
        <w:tab/>
      </w:r>
      <w:r w:rsidR="00851243" w:rsidRPr="002E2BEB">
        <w:rPr>
          <w:rFonts w:hint="eastAsia"/>
          <w:sz w:val="24"/>
        </w:rPr>
        <w:t>本文主要研究双目立体视觉中的关键技术原理，包括相机标定、立体匹配和三维信息获取，并编程实现相关技术功能以及测试三维信息获取实验。论文结构安排如下：</w:t>
      </w:r>
    </w:p>
    <w:p w14:paraId="32032D1F" w14:textId="6B78B60F" w:rsidR="00851243" w:rsidRDefault="00851243" w:rsidP="00DD74FB">
      <w:pPr>
        <w:spacing w:line="440" w:lineRule="exact"/>
        <w:rPr>
          <w:sz w:val="24"/>
        </w:rPr>
      </w:pPr>
      <w:r w:rsidRPr="002E2BEB">
        <w:rPr>
          <w:sz w:val="24"/>
        </w:rPr>
        <w:tab/>
      </w:r>
      <w:r w:rsidRPr="002E2BEB">
        <w:rPr>
          <w:rFonts w:hint="eastAsia"/>
          <w:sz w:val="24"/>
        </w:rPr>
        <w:t>第</w:t>
      </w:r>
      <w:r w:rsidR="00351928">
        <w:rPr>
          <w:rFonts w:hint="eastAsia"/>
          <w:sz w:val="24"/>
        </w:rPr>
        <w:t>1</w:t>
      </w:r>
      <w:r w:rsidRPr="002E2BEB">
        <w:rPr>
          <w:rFonts w:hint="eastAsia"/>
          <w:sz w:val="24"/>
        </w:rPr>
        <w:t>章</w:t>
      </w:r>
      <w:r w:rsidR="003A0F84">
        <w:rPr>
          <w:rFonts w:hint="eastAsia"/>
          <w:sz w:val="24"/>
        </w:rPr>
        <w:t xml:space="preserve"> </w:t>
      </w:r>
      <w:r w:rsidRPr="002E2BEB">
        <w:rPr>
          <w:rFonts w:hint="eastAsia"/>
          <w:sz w:val="24"/>
        </w:rPr>
        <w:t>引言。主要介绍本课题的来源和意义，</w:t>
      </w:r>
      <w:r w:rsidR="002E2BEB" w:rsidRPr="002E2BEB">
        <w:rPr>
          <w:rFonts w:hint="eastAsia"/>
          <w:sz w:val="24"/>
        </w:rPr>
        <w:t>进一步</w:t>
      </w:r>
      <w:r w:rsidRPr="002E2BEB">
        <w:rPr>
          <w:rFonts w:hint="eastAsia"/>
          <w:sz w:val="24"/>
        </w:rPr>
        <w:t>阐述</w:t>
      </w:r>
      <w:r w:rsidR="002E2BEB" w:rsidRPr="002E2BEB">
        <w:rPr>
          <w:rFonts w:hint="eastAsia"/>
          <w:sz w:val="24"/>
        </w:rPr>
        <w:t>国内外研究概况和发展趋势，并详细描述了本课题的研究内容，最后阐述了论文的结构安排</w:t>
      </w:r>
      <w:r w:rsidR="002E2BEB">
        <w:rPr>
          <w:rFonts w:hint="eastAsia"/>
          <w:sz w:val="24"/>
        </w:rPr>
        <w:t>。</w:t>
      </w:r>
    </w:p>
    <w:p w14:paraId="3EE6D70D" w14:textId="6AEF479C" w:rsidR="002E2BEB" w:rsidRDefault="002E2BEB" w:rsidP="00DD74FB">
      <w:pPr>
        <w:spacing w:line="440" w:lineRule="exact"/>
        <w:rPr>
          <w:sz w:val="24"/>
        </w:rPr>
      </w:pPr>
      <w:r>
        <w:rPr>
          <w:sz w:val="24"/>
        </w:rPr>
        <w:tab/>
      </w:r>
      <w:r>
        <w:rPr>
          <w:rFonts w:hint="eastAsia"/>
          <w:sz w:val="24"/>
        </w:rPr>
        <w:t>第</w:t>
      </w:r>
      <w:r w:rsidR="00351928">
        <w:rPr>
          <w:rFonts w:hint="eastAsia"/>
          <w:sz w:val="24"/>
        </w:rPr>
        <w:t>2</w:t>
      </w:r>
      <w:r>
        <w:rPr>
          <w:rFonts w:hint="eastAsia"/>
          <w:sz w:val="24"/>
        </w:rPr>
        <w:t>章</w:t>
      </w:r>
      <w:r w:rsidR="003A0F84">
        <w:rPr>
          <w:rFonts w:hint="eastAsia"/>
          <w:sz w:val="24"/>
        </w:rPr>
        <w:t xml:space="preserve"> </w:t>
      </w:r>
      <w:bookmarkStart w:id="61" w:name="_Hlk39481316"/>
      <w:r w:rsidR="007B44F0">
        <w:rPr>
          <w:rFonts w:hint="eastAsia"/>
          <w:sz w:val="24"/>
        </w:rPr>
        <w:t>双目立体视觉基本理论</w:t>
      </w:r>
      <w:bookmarkEnd w:id="61"/>
      <w:r>
        <w:rPr>
          <w:rFonts w:hint="eastAsia"/>
          <w:sz w:val="24"/>
        </w:rPr>
        <w:t>。</w:t>
      </w:r>
      <w:r w:rsidR="007B44F0">
        <w:rPr>
          <w:rFonts w:hint="eastAsia"/>
          <w:sz w:val="24"/>
        </w:rPr>
        <w:t>主要介绍基于小孔成像原理，</w:t>
      </w:r>
      <w:r w:rsidR="00410C81">
        <w:rPr>
          <w:rFonts w:hint="eastAsia"/>
          <w:sz w:val="24"/>
        </w:rPr>
        <w:t>推导并建立线性的相机模型和四大坐标系之间相互转换的关系</w:t>
      </w:r>
      <w:r w:rsidR="00F405E4">
        <w:rPr>
          <w:rFonts w:hint="eastAsia"/>
          <w:sz w:val="24"/>
        </w:rPr>
        <w:t>，进一步介绍双目相机模型和对</w:t>
      </w:r>
      <w:proofErr w:type="gramStart"/>
      <w:r w:rsidR="00F405E4">
        <w:rPr>
          <w:rFonts w:hint="eastAsia"/>
          <w:sz w:val="24"/>
        </w:rPr>
        <w:t>极</w:t>
      </w:r>
      <w:proofErr w:type="gramEnd"/>
      <w:r w:rsidR="00F405E4">
        <w:rPr>
          <w:rFonts w:hint="eastAsia"/>
          <w:sz w:val="24"/>
        </w:rPr>
        <w:t>几何原理</w:t>
      </w:r>
      <w:r w:rsidR="00540B11">
        <w:rPr>
          <w:rFonts w:hint="eastAsia"/>
          <w:sz w:val="24"/>
        </w:rPr>
        <w:t>。</w:t>
      </w:r>
    </w:p>
    <w:p w14:paraId="38D4F0EE" w14:textId="62295513" w:rsidR="002E2BEB" w:rsidRDefault="002E2BEB" w:rsidP="00DD74FB">
      <w:pPr>
        <w:spacing w:line="440" w:lineRule="exact"/>
        <w:rPr>
          <w:sz w:val="24"/>
        </w:rPr>
      </w:pPr>
      <w:r>
        <w:rPr>
          <w:sz w:val="24"/>
        </w:rPr>
        <w:tab/>
      </w:r>
      <w:r>
        <w:rPr>
          <w:rFonts w:hint="eastAsia"/>
          <w:sz w:val="24"/>
        </w:rPr>
        <w:t>第</w:t>
      </w:r>
      <w:r w:rsidR="00351928">
        <w:rPr>
          <w:rFonts w:hint="eastAsia"/>
          <w:sz w:val="24"/>
        </w:rPr>
        <w:t>3</w:t>
      </w:r>
      <w:r w:rsidR="007B44F0">
        <w:rPr>
          <w:rFonts w:hint="eastAsia"/>
          <w:sz w:val="24"/>
        </w:rPr>
        <w:t>章</w:t>
      </w:r>
      <w:r w:rsidR="003A0F84">
        <w:rPr>
          <w:rFonts w:hint="eastAsia"/>
          <w:sz w:val="24"/>
        </w:rPr>
        <w:t xml:space="preserve"> </w:t>
      </w:r>
      <w:r w:rsidR="00F405E4">
        <w:rPr>
          <w:rFonts w:hint="eastAsia"/>
          <w:sz w:val="24"/>
        </w:rPr>
        <w:t>双目</w:t>
      </w:r>
      <w:r w:rsidR="007B44F0">
        <w:rPr>
          <w:rFonts w:hint="eastAsia"/>
          <w:sz w:val="24"/>
        </w:rPr>
        <w:t>相机标定。</w:t>
      </w:r>
      <w:r w:rsidR="00540B11">
        <w:rPr>
          <w:rFonts w:hint="eastAsia"/>
          <w:sz w:val="24"/>
        </w:rPr>
        <w:t>主要介绍了相机标定</w:t>
      </w:r>
      <w:r w:rsidR="00323EEC">
        <w:rPr>
          <w:rFonts w:hint="eastAsia"/>
          <w:sz w:val="24"/>
        </w:rPr>
        <w:t>的基本概念和基本方法，</w:t>
      </w:r>
      <w:r w:rsidR="00F405E4">
        <w:rPr>
          <w:rFonts w:hint="eastAsia"/>
          <w:sz w:val="24"/>
        </w:rPr>
        <w:t>进一步介绍了双目相机的标定原理，最终，使用</w:t>
      </w:r>
      <w:r w:rsidR="00F405E4">
        <w:rPr>
          <w:rFonts w:hint="eastAsia"/>
          <w:sz w:val="24"/>
        </w:rPr>
        <w:t>O</w:t>
      </w:r>
      <w:r w:rsidR="00F405E4">
        <w:rPr>
          <w:sz w:val="24"/>
        </w:rPr>
        <w:t>PENCV</w:t>
      </w:r>
      <w:r w:rsidR="00F405E4">
        <w:rPr>
          <w:rFonts w:hint="eastAsia"/>
          <w:sz w:val="24"/>
        </w:rPr>
        <w:t>官方数据集进行相机标定实验。</w:t>
      </w:r>
      <w:r w:rsidR="00F405E4">
        <w:rPr>
          <w:sz w:val="24"/>
        </w:rPr>
        <w:t xml:space="preserve"> </w:t>
      </w:r>
    </w:p>
    <w:p w14:paraId="5C2BA0D1" w14:textId="4B2767C9" w:rsidR="00604C8E" w:rsidRDefault="00323EEC" w:rsidP="00DD74FB">
      <w:pPr>
        <w:spacing w:line="440" w:lineRule="exact"/>
        <w:rPr>
          <w:sz w:val="24"/>
        </w:rPr>
      </w:pPr>
      <w:r>
        <w:rPr>
          <w:sz w:val="24"/>
        </w:rPr>
        <w:tab/>
      </w:r>
      <w:r>
        <w:rPr>
          <w:rFonts w:hint="eastAsia"/>
          <w:sz w:val="24"/>
        </w:rPr>
        <w:t>第</w:t>
      </w:r>
      <w:r w:rsidR="00351928">
        <w:rPr>
          <w:rFonts w:hint="eastAsia"/>
          <w:sz w:val="24"/>
        </w:rPr>
        <w:t>4</w:t>
      </w:r>
      <w:r>
        <w:rPr>
          <w:rFonts w:hint="eastAsia"/>
          <w:sz w:val="24"/>
        </w:rPr>
        <w:t>章</w:t>
      </w:r>
      <w:r w:rsidR="003A0F84">
        <w:rPr>
          <w:rFonts w:hint="eastAsia"/>
          <w:sz w:val="24"/>
        </w:rPr>
        <w:t xml:space="preserve"> </w:t>
      </w:r>
      <w:r>
        <w:rPr>
          <w:rFonts w:hint="eastAsia"/>
          <w:sz w:val="24"/>
        </w:rPr>
        <w:t>立体匹配</w:t>
      </w:r>
      <w:r w:rsidR="00F405E4">
        <w:rPr>
          <w:rFonts w:hint="eastAsia"/>
          <w:sz w:val="24"/>
        </w:rPr>
        <w:t>与三维信息获取</w:t>
      </w:r>
      <w:r>
        <w:rPr>
          <w:rFonts w:hint="eastAsia"/>
          <w:sz w:val="24"/>
        </w:rPr>
        <w:t>。</w:t>
      </w:r>
      <w:r w:rsidR="00604C8E">
        <w:rPr>
          <w:rFonts w:hint="eastAsia"/>
          <w:sz w:val="24"/>
        </w:rPr>
        <w:t>主要介绍了立体匹配的</w:t>
      </w:r>
      <w:r w:rsidR="00B50F89">
        <w:rPr>
          <w:rFonts w:hint="eastAsia"/>
          <w:sz w:val="24"/>
        </w:rPr>
        <w:t>基本方法和</w:t>
      </w:r>
      <w:r w:rsidR="00604C8E">
        <w:rPr>
          <w:rFonts w:hint="eastAsia"/>
          <w:sz w:val="24"/>
        </w:rPr>
        <w:t>基本概念</w:t>
      </w:r>
      <w:r w:rsidR="00F405E4">
        <w:rPr>
          <w:rFonts w:hint="eastAsia"/>
          <w:sz w:val="24"/>
        </w:rPr>
        <w:t>以及三维信息获取的原理与方法。首先，介绍了立体匹配前的图像预处理方法，包括畸变矫正和立体校正；其次</w:t>
      </w:r>
      <w:r w:rsidR="00F405E4">
        <w:rPr>
          <w:sz w:val="24"/>
        </w:rPr>
        <w:t xml:space="preserve"> </w:t>
      </w:r>
      <w:r w:rsidR="00F405E4">
        <w:rPr>
          <w:rFonts w:hint="eastAsia"/>
          <w:sz w:val="24"/>
        </w:rPr>
        <w:t>，介绍了立体匹配的准则、难点以及算法；然后介绍三维信息获取，最终使用明德大学的数据集进行实验分析。</w:t>
      </w:r>
    </w:p>
    <w:p w14:paraId="25BE1AB8" w14:textId="37D491D2" w:rsidR="00DD74FB" w:rsidRPr="0067397F" w:rsidRDefault="00604C8E" w:rsidP="00DD74FB">
      <w:pPr>
        <w:spacing w:line="440" w:lineRule="exact"/>
        <w:rPr>
          <w:sz w:val="24"/>
        </w:rPr>
      </w:pPr>
      <w:r>
        <w:rPr>
          <w:sz w:val="24"/>
        </w:rPr>
        <w:tab/>
      </w:r>
      <w:r>
        <w:rPr>
          <w:rFonts w:hint="eastAsia"/>
          <w:sz w:val="24"/>
        </w:rPr>
        <w:t>第</w:t>
      </w:r>
      <w:r w:rsidR="00351928">
        <w:rPr>
          <w:rFonts w:hint="eastAsia"/>
          <w:sz w:val="24"/>
        </w:rPr>
        <w:t>5</w:t>
      </w:r>
      <w:r>
        <w:rPr>
          <w:rFonts w:hint="eastAsia"/>
          <w:sz w:val="24"/>
        </w:rPr>
        <w:t>章</w:t>
      </w:r>
      <w:r w:rsidR="00F405E4">
        <w:rPr>
          <w:rFonts w:hint="eastAsia"/>
          <w:sz w:val="24"/>
        </w:rPr>
        <w:t xml:space="preserve"> </w:t>
      </w:r>
      <w:r w:rsidR="00F405E4">
        <w:rPr>
          <w:rFonts w:hint="eastAsia"/>
          <w:sz w:val="24"/>
        </w:rPr>
        <w:t>基于立体视觉的三维信息获取实现</w:t>
      </w:r>
      <w:r>
        <w:rPr>
          <w:rFonts w:hint="eastAsia"/>
          <w:sz w:val="24"/>
        </w:rPr>
        <w:t>。</w:t>
      </w:r>
      <w:r w:rsidR="00B50F89">
        <w:rPr>
          <w:rFonts w:hint="eastAsia"/>
          <w:sz w:val="24"/>
        </w:rPr>
        <w:t>主要介绍</w:t>
      </w:r>
      <w:bookmarkStart w:id="62" w:name="_Toc515452348"/>
      <w:r w:rsidR="00A17731">
        <w:rPr>
          <w:rFonts w:hint="eastAsia"/>
          <w:sz w:val="24"/>
        </w:rPr>
        <w:t>立体视觉系统的总体框架，对系统的相机标定和立体匹配使用的相应算法进行分析对比，最后，介绍了该立体视觉实验平台的设计方案。</w:t>
      </w:r>
    </w:p>
    <w:p w14:paraId="0913BD6B" w14:textId="5786C641" w:rsidR="00DD74FB" w:rsidRPr="00DD74FB" w:rsidRDefault="00DD74FB" w:rsidP="00DD74FB">
      <w:pPr>
        <w:pStyle w:val="1"/>
        <w:spacing w:beforeLines="50" w:before="156" w:afterLines="50" w:after="156" w:line="440" w:lineRule="exact"/>
        <w:jc w:val="center"/>
        <w:rPr>
          <w:sz w:val="30"/>
          <w:szCs w:val="30"/>
        </w:rPr>
      </w:pPr>
      <w:bookmarkStart w:id="63" w:name="_Toc40684943"/>
      <w:r w:rsidRPr="00DD74FB">
        <w:rPr>
          <w:sz w:val="30"/>
          <w:szCs w:val="30"/>
        </w:rPr>
        <w:t>第</w:t>
      </w:r>
      <w:r w:rsidR="00830487">
        <w:rPr>
          <w:rFonts w:hint="eastAsia"/>
          <w:sz w:val="30"/>
          <w:szCs w:val="30"/>
        </w:rPr>
        <w:t>2</w:t>
      </w:r>
      <w:r w:rsidRPr="00DD74FB">
        <w:rPr>
          <w:sz w:val="30"/>
          <w:szCs w:val="30"/>
        </w:rPr>
        <w:t>章</w:t>
      </w:r>
      <w:r w:rsidRPr="00DD74FB">
        <w:rPr>
          <w:rFonts w:hint="eastAsia"/>
          <w:sz w:val="30"/>
          <w:szCs w:val="30"/>
        </w:rPr>
        <w:t xml:space="preserve"> </w:t>
      </w:r>
      <w:r w:rsidRPr="00DD74FB">
        <w:rPr>
          <w:rFonts w:hint="eastAsia"/>
          <w:sz w:val="30"/>
          <w:szCs w:val="30"/>
        </w:rPr>
        <w:t>双目立体视觉基本理论</w:t>
      </w:r>
      <w:bookmarkEnd w:id="63"/>
    </w:p>
    <w:p w14:paraId="55566AAA" w14:textId="5653622A" w:rsidR="00DD74FB" w:rsidRDefault="00A05EE6" w:rsidP="00A05EE6">
      <w:pPr>
        <w:spacing w:line="440" w:lineRule="exact"/>
        <w:ind w:firstLine="420"/>
        <w:rPr>
          <w:sz w:val="24"/>
        </w:rPr>
      </w:pPr>
      <w:r>
        <w:rPr>
          <w:rFonts w:hint="eastAsia"/>
          <w:sz w:val="24"/>
        </w:rPr>
        <w:t>本章主要内容介绍双目立体视觉的基本理论和基本概念。基于小孔成像原理，推导并建立线性的相机模型和四大坐标系之间相互转换的关系；进一步描述</w:t>
      </w:r>
      <w:proofErr w:type="gramStart"/>
      <w:r>
        <w:rPr>
          <w:rFonts w:hint="eastAsia"/>
          <w:sz w:val="24"/>
        </w:rPr>
        <w:t>二维点和</w:t>
      </w:r>
      <w:proofErr w:type="gramEnd"/>
      <w:r>
        <w:rPr>
          <w:rFonts w:hint="eastAsia"/>
          <w:sz w:val="24"/>
        </w:rPr>
        <w:t>三维点的转换关系；最后介绍了双目</w:t>
      </w:r>
      <w:r w:rsidR="00180840">
        <w:rPr>
          <w:rFonts w:hint="eastAsia"/>
          <w:sz w:val="24"/>
        </w:rPr>
        <w:t>相机的</w:t>
      </w:r>
      <w:r>
        <w:rPr>
          <w:rFonts w:hint="eastAsia"/>
          <w:sz w:val="24"/>
        </w:rPr>
        <w:t>数学模型</w:t>
      </w:r>
      <w:r w:rsidR="00180840">
        <w:rPr>
          <w:rFonts w:hint="eastAsia"/>
          <w:sz w:val="24"/>
        </w:rPr>
        <w:t>以及对</w:t>
      </w:r>
      <w:proofErr w:type="gramStart"/>
      <w:r w:rsidR="00180840">
        <w:rPr>
          <w:rFonts w:hint="eastAsia"/>
          <w:sz w:val="24"/>
        </w:rPr>
        <w:t>极</w:t>
      </w:r>
      <w:proofErr w:type="gramEnd"/>
      <w:r w:rsidR="00180840">
        <w:rPr>
          <w:rFonts w:hint="eastAsia"/>
          <w:sz w:val="24"/>
        </w:rPr>
        <w:t>几何原理</w:t>
      </w:r>
      <w:r>
        <w:rPr>
          <w:rFonts w:hint="eastAsia"/>
          <w:sz w:val="24"/>
        </w:rPr>
        <w:t>。</w:t>
      </w:r>
    </w:p>
    <w:p w14:paraId="2527F0BE" w14:textId="10DF8482" w:rsidR="00A05EE6" w:rsidRDefault="00A05EE6" w:rsidP="007D5827">
      <w:pPr>
        <w:pStyle w:val="afb"/>
      </w:pPr>
      <w:bookmarkStart w:id="64" w:name="_Toc40684944"/>
      <w:r w:rsidRPr="003B7E68">
        <w:rPr>
          <w:rFonts w:ascii="Times New Roman" w:hAnsi="Times New Roman"/>
        </w:rPr>
        <w:t>2.1</w:t>
      </w:r>
      <w:r>
        <w:t xml:space="preserve"> </w:t>
      </w:r>
      <w:r>
        <w:rPr>
          <w:rFonts w:hint="eastAsia"/>
        </w:rPr>
        <w:t>相机模型</w:t>
      </w:r>
      <w:bookmarkEnd w:id="64"/>
    </w:p>
    <w:p w14:paraId="69EB331C" w14:textId="6F8E97A1" w:rsidR="00A05EE6" w:rsidRPr="00610E7A" w:rsidRDefault="00A05EE6" w:rsidP="00631911">
      <w:pPr>
        <w:spacing w:line="440" w:lineRule="exact"/>
        <w:rPr>
          <w:sz w:val="24"/>
        </w:rPr>
      </w:pPr>
      <w:r>
        <w:tab/>
      </w:r>
      <w:r w:rsidR="002350DA" w:rsidRPr="00610E7A">
        <w:rPr>
          <w:rFonts w:hint="eastAsia"/>
          <w:sz w:val="24"/>
        </w:rPr>
        <w:t>计算机视觉的首要任务就是通过外部摄像机拍摄的图像来获取图像中的三维信息。摄像机是</w:t>
      </w:r>
      <w:r w:rsidR="002350DA" w:rsidRPr="00610E7A">
        <w:rPr>
          <w:rFonts w:hint="eastAsia"/>
          <w:sz w:val="24"/>
        </w:rPr>
        <w:t>3</w:t>
      </w:r>
      <w:r w:rsidR="002350DA" w:rsidRPr="00610E7A">
        <w:rPr>
          <w:sz w:val="24"/>
        </w:rPr>
        <w:t>D</w:t>
      </w:r>
      <w:r w:rsidR="00C640B3">
        <w:rPr>
          <w:rFonts w:hint="eastAsia"/>
          <w:sz w:val="24"/>
        </w:rPr>
        <w:t>(</w:t>
      </w:r>
      <w:r w:rsidR="00C640B3" w:rsidRPr="00C640B3">
        <w:rPr>
          <w:sz w:val="24"/>
        </w:rPr>
        <w:t>Three-dimensional</w:t>
      </w:r>
      <w:r w:rsidR="00C640B3">
        <w:rPr>
          <w:rFonts w:hint="eastAsia"/>
          <w:sz w:val="24"/>
        </w:rPr>
        <w:t>)</w:t>
      </w:r>
      <w:r w:rsidR="002350DA" w:rsidRPr="00610E7A">
        <w:rPr>
          <w:rFonts w:hint="eastAsia"/>
          <w:sz w:val="24"/>
        </w:rPr>
        <w:t>世界（物体空间）和</w:t>
      </w:r>
      <w:r w:rsidR="002350DA" w:rsidRPr="00610E7A">
        <w:rPr>
          <w:rFonts w:hint="eastAsia"/>
          <w:sz w:val="24"/>
        </w:rPr>
        <w:t>2</w:t>
      </w:r>
      <w:r w:rsidR="002350DA" w:rsidRPr="00610E7A">
        <w:rPr>
          <w:sz w:val="24"/>
        </w:rPr>
        <w:t>D</w:t>
      </w:r>
      <w:r w:rsidR="00C640B3">
        <w:rPr>
          <w:rFonts w:hint="eastAsia"/>
          <w:sz w:val="24"/>
        </w:rPr>
        <w:t>(</w:t>
      </w:r>
      <w:r w:rsidR="00C640B3" w:rsidRPr="00C640B3">
        <w:rPr>
          <w:sz w:val="24"/>
        </w:rPr>
        <w:t>T</w:t>
      </w:r>
      <w:r w:rsidR="00C640B3">
        <w:rPr>
          <w:sz w:val="24"/>
        </w:rPr>
        <w:t>wo</w:t>
      </w:r>
      <w:r w:rsidR="00C640B3" w:rsidRPr="00C640B3">
        <w:rPr>
          <w:sz w:val="24"/>
        </w:rPr>
        <w:t>-dimensional</w:t>
      </w:r>
      <w:r w:rsidR="00C640B3">
        <w:rPr>
          <w:rFonts w:hint="eastAsia"/>
          <w:sz w:val="24"/>
        </w:rPr>
        <w:t>)</w:t>
      </w:r>
      <w:r w:rsidR="002350DA" w:rsidRPr="00610E7A">
        <w:rPr>
          <w:rFonts w:hint="eastAsia"/>
          <w:sz w:val="24"/>
        </w:rPr>
        <w:t>图像之间的一种映射</w:t>
      </w:r>
      <w:r w:rsidR="00D4092B" w:rsidRPr="00631911">
        <w:rPr>
          <w:rFonts w:hint="eastAsia"/>
          <w:sz w:val="24"/>
          <w:vertAlign w:val="superscript"/>
        </w:rPr>
        <w:t>[25</w:t>
      </w:r>
      <w:r w:rsidR="00D4092B" w:rsidRPr="00631911">
        <w:rPr>
          <w:sz w:val="24"/>
          <w:vertAlign w:val="superscript"/>
        </w:rPr>
        <w:t>]</w:t>
      </w:r>
      <w:r w:rsidR="002350DA" w:rsidRPr="00610E7A">
        <w:rPr>
          <w:rFonts w:hint="eastAsia"/>
          <w:sz w:val="24"/>
        </w:rPr>
        <w:t>。因此，建立</w:t>
      </w:r>
      <w:r w:rsidR="00D4092B" w:rsidRPr="00610E7A">
        <w:rPr>
          <w:rFonts w:hint="eastAsia"/>
          <w:sz w:val="24"/>
        </w:rPr>
        <w:t>图像中的物体从</w:t>
      </w:r>
      <w:r w:rsidR="00D4092B" w:rsidRPr="00610E7A">
        <w:rPr>
          <w:rFonts w:hint="eastAsia"/>
          <w:sz w:val="24"/>
        </w:rPr>
        <w:t>3</w:t>
      </w:r>
      <w:r w:rsidR="00D4092B" w:rsidRPr="00610E7A">
        <w:rPr>
          <w:sz w:val="24"/>
        </w:rPr>
        <w:t>D</w:t>
      </w:r>
      <w:r w:rsidR="00D4092B" w:rsidRPr="00610E7A">
        <w:rPr>
          <w:rFonts w:hint="eastAsia"/>
          <w:sz w:val="24"/>
        </w:rPr>
        <w:t>世界映射到</w:t>
      </w:r>
      <w:r w:rsidR="00D4092B" w:rsidRPr="00610E7A">
        <w:rPr>
          <w:rFonts w:hint="eastAsia"/>
          <w:sz w:val="24"/>
        </w:rPr>
        <w:t>2</w:t>
      </w:r>
      <w:r w:rsidR="00D4092B" w:rsidRPr="00610E7A">
        <w:rPr>
          <w:sz w:val="24"/>
        </w:rPr>
        <w:t>D</w:t>
      </w:r>
      <w:r w:rsidR="00D4092B" w:rsidRPr="00610E7A">
        <w:rPr>
          <w:rFonts w:hint="eastAsia"/>
          <w:sz w:val="24"/>
        </w:rPr>
        <w:t>图像的数学映射模型显得尤为重要，其中最为关键的内容就是获取相机的内外参数。在物体映射的过程</w:t>
      </w:r>
      <w:r w:rsidR="00D4092B" w:rsidRPr="00610E7A">
        <w:rPr>
          <w:rFonts w:hint="eastAsia"/>
          <w:sz w:val="24"/>
        </w:rPr>
        <w:lastRenderedPageBreak/>
        <w:t>中关系到世界坐标系、相机坐标系、图像</w:t>
      </w:r>
      <w:r w:rsidR="00BB3DF9" w:rsidRPr="00610E7A">
        <w:rPr>
          <w:rFonts w:hint="eastAsia"/>
          <w:sz w:val="24"/>
        </w:rPr>
        <w:t>物理</w:t>
      </w:r>
      <w:r w:rsidR="00D4092B" w:rsidRPr="00610E7A">
        <w:rPr>
          <w:rFonts w:hint="eastAsia"/>
          <w:sz w:val="24"/>
        </w:rPr>
        <w:t>坐标系和</w:t>
      </w:r>
      <w:r w:rsidR="00BB3DF9" w:rsidRPr="00610E7A">
        <w:rPr>
          <w:rFonts w:hint="eastAsia"/>
          <w:sz w:val="24"/>
        </w:rPr>
        <w:t>图像</w:t>
      </w:r>
      <w:r w:rsidR="00D4092B" w:rsidRPr="00610E7A">
        <w:rPr>
          <w:rFonts w:hint="eastAsia"/>
          <w:sz w:val="24"/>
        </w:rPr>
        <w:t>像素坐标系四大坐标系的之间的转换关系。</w:t>
      </w:r>
    </w:p>
    <w:p w14:paraId="53431B0B" w14:textId="7F07D690" w:rsidR="0098702E" w:rsidRDefault="0098702E" w:rsidP="007D5827">
      <w:pPr>
        <w:pStyle w:val="afd"/>
      </w:pPr>
      <w:bookmarkStart w:id="65" w:name="_Toc40684945"/>
      <w:r>
        <w:rPr>
          <w:rFonts w:hint="eastAsia"/>
        </w:rPr>
        <w:t>2.1.1</w:t>
      </w:r>
      <w:r>
        <w:t xml:space="preserve"> </w:t>
      </w:r>
      <w:r>
        <w:rPr>
          <w:rFonts w:hint="eastAsia"/>
        </w:rPr>
        <w:t>参考坐标系</w:t>
      </w:r>
      <w:bookmarkEnd w:id="65"/>
    </w:p>
    <w:p w14:paraId="6ABF4FBD" w14:textId="57547290" w:rsidR="0098702E" w:rsidRPr="0098702E" w:rsidRDefault="0098702E" w:rsidP="0098702E">
      <w:r>
        <w:tab/>
      </w:r>
      <w:r w:rsidR="004A2F92" w:rsidRPr="00610E7A">
        <w:rPr>
          <w:rFonts w:hint="eastAsia"/>
          <w:sz w:val="24"/>
        </w:rPr>
        <w:t>在</w:t>
      </w:r>
      <w:r w:rsidRPr="00610E7A">
        <w:rPr>
          <w:rFonts w:hint="eastAsia"/>
          <w:sz w:val="24"/>
        </w:rPr>
        <w:t>建立相机将物体从三维世界映射到二维图像平面的</w:t>
      </w:r>
      <w:r w:rsidR="004A2F92" w:rsidRPr="00610E7A">
        <w:rPr>
          <w:rFonts w:hint="eastAsia"/>
          <w:sz w:val="24"/>
        </w:rPr>
        <w:t>数学模型之前，必须建立参考坐标系。在计算机视觉中涉及以下四个坐标系，如图</w:t>
      </w:r>
      <w:r w:rsidR="00CF459B" w:rsidRPr="00610E7A">
        <w:rPr>
          <w:rFonts w:hint="eastAsia"/>
          <w:sz w:val="24"/>
        </w:rPr>
        <w:t>2-1</w:t>
      </w:r>
      <w:r w:rsidR="004A2F92" w:rsidRPr="00610E7A">
        <w:rPr>
          <w:rFonts w:hint="eastAsia"/>
          <w:sz w:val="24"/>
        </w:rPr>
        <w:t>所示。</w:t>
      </w:r>
    </w:p>
    <w:p w14:paraId="60DCD087" w14:textId="2D32FF69" w:rsidR="00CF459B" w:rsidRDefault="00CF459B" w:rsidP="00CF459B">
      <w:pPr>
        <w:keepNext/>
        <w:jc w:val="center"/>
      </w:pPr>
      <w:r w:rsidRPr="00EB7062">
        <w:rPr>
          <w:noProof/>
        </w:rPr>
        <w:drawing>
          <wp:inline distT="0" distB="0" distL="0" distR="0" wp14:anchorId="19A4B632" wp14:editId="0F6BE5EF">
            <wp:extent cx="3571875" cy="1933575"/>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71875" cy="1933575"/>
                    </a:xfrm>
                    <a:prstGeom prst="rect">
                      <a:avLst/>
                    </a:prstGeom>
                    <a:noFill/>
                    <a:ln>
                      <a:noFill/>
                    </a:ln>
                  </pic:spPr>
                </pic:pic>
              </a:graphicData>
            </a:graphic>
          </wp:inline>
        </w:drawing>
      </w:r>
    </w:p>
    <w:p w14:paraId="19CFA7AB" w14:textId="4937E0BD" w:rsidR="0098702E" w:rsidRPr="00946D93" w:rsidRDefault="00CF459B" w:rsidP="00946D93">
      <w:pPr>
        <w:pStyle w:val="aff"/>
      </w:pPr>
      <w:r w:rsidRPr="00946D93">
        <w:rPr>
          <w:rFonts w:hint="eastAsia"/>
        </w:rPr>
        <w:t xml:space="preserve">图 </w:t>
      </w:r>
      <w:r w:rsidRPr="00CB3748">
        <w:rPr>
          <w:rFonts w:ascii="Times New Roman" w:hAnsi="Times New Roman"/>
        </w:rPr>
        <w:fldChar w:fldCharType="begin"/>
      </w:r>
      <w:r w:rsidRPr="00CB3748">
        <w:rPr>
          <w:rFonts w:ascii="Times New Roman" w:hAnsi="Times New Roman"/>
        </w:rPr>
        <w:instrText xml:space="preserve"> SEQ </w:instrText>
      </w:r>
      <w:r w:rsidRPr="00CB3748">
        <w:rPr>
          <w:rFonts w:ascii="Times New Roman" w:hAnsi="Times New Roman"/>
        </w:rPr>
        <w:instrText>图表</w:instrText>
      </w:r>
      <w:r w:rsidRPr="00CB3748">
        <w:rPr>
          <w:rFonts w:ascii="Times New Roman" w:hAnsi="Times New Roman"/>
        </w:rPr>
        <w:instrText xml:space="preserve"> \* ARABIC </w:instrText>
      </w:r>
      <w:r w:rsidRPr="00CB3748">
        <w:rPr>
          <w:rFonts w:ascii="Times New Roman" w:hAnsi="Times New Roman"/>
        </w:rPr>
        <w:fldChar w:fldCharType="separate"/>
      </w:r>
      <w:r w:rsidR="00290789" w:rsidRPr="00CB3748">
        <w:rPr>
          <w:rFonts w:ascii="Times New Roman" w:hAnsi="Times New Roman"/>
          <w:noProof/>
        </w:rPr>
        <w:t>2</w:t>
      </w:r>
      <w:r w:rsidRPr="00CB3748">
        <w:rPr>
          <w:rFonts w:ascii="Times New Roman" w:hAnsi="Times New Roman"/>
        </w:rPr>
        <w:fldChar w:fldCharType="end"/>
      </w:r>
      <w:r w:rsidRPr="00CB3748">
        <w:rPr>
          <w:rFonts w:ascii="Times New Roman" w:hAnsi="Times New Roman"/>
        </w:rPr>
        <w:t xml:space="preserve">-1 </w:t>
      </w:r>
      <w:r w:rsidRPr="00946D93">
        <w:rPr>
          <w:rFonts w:hint="eastAsia"/>
        </w:rPr>
        <w:t>参考坐标系</w:t>
      </w:r>
    </w:p>
    <w:p w14:paraId="062DB813" w14:textId="2B149A91" w:rsidR="00A05EE6" w:rsidRDefault="00CF459B" w:rsidP="00A05EE6">
      <w:pPr>
        <w:spacing w:line="440" w:lineRule="exact"/>
        <w:rPr>
          <w:sz w:val="24"/>
        </w:rPr>
      </w:pPr>
      <w:r>
        <w:rPr>
          <w:sz w:val="24"/>
        </w:rPr>
        <w:tab/>
      </w:r>
      <w:r>
        <w:rPr>
          <w:rFonts w:hint="eastAsia"/>
          <w:sz w:val="24"/>
        </w:rPr>
        <w:t>（</w:t>
      </w:r>
      <w:r>
        <w:rPr>
          <w:rFonts w:hint="eastAsia"/>
          <w:sz w:val="24"/>
        </w:rPr>
        <w:t>1</w:t>
      </w:r>
      <w:r>
        <w:rPr>
          <w:rFonts w:hint="eastAsia"/>
          <w:sz w:val="24"/>
        </w:rPr>
        <w:t>）图像像素坐标系：表示图像场景中三维点在图像平面上的投影，其坐标原点是图像平面的左上角</w:t>
      </w:r>
      <m:oMath>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O</m:t>
            </m:r>
          </m:e>
          <m:sub>
            <m:r>
              <w:rPr>
                <w:rFonts w:ascii="Cambria Math" w:hAnsi="Cambria Math" w:hint="eastAsia"/>
                <w:sz w:val="24"/>
              </w:rPr>
              <m:t>0</m:t>
            </m:r>
          </m:sub>
        </m:sSub>
      </m:oMath>
      <w:r w:rsidR="00BB3DF9">
        <w:rPr>
          <w:rFonts w:hint="eastAsia"/>
          <w:sz w:val="24"/>
        </w:rPr>
        <w:t>，</w:t>
      </w:r>
      <m:oMath>
        <m:r>
          <w:rPr>
            <w:rFonts w:ascii="Cambria Math" w:hAnsi="Cambria Math" w:hint="eastAsia"/>
            <w:sz w:val="24"/>
          </w:rPr>
          <m:t>u</m:t>
        </m:r>
      </m:oMath>
      <w:r w:rsidR="00BB3DF9">
        <w:rPr>
          <w:rFonts w:hint="eastAsia"/>
          <w:sz w:val="24"/>
        </w:rPr>
        <w:t>轴平行于图像平面水平向右，</w:t>
      </w:r>
      <m:oMath>
        <m:r>
          <w:rPr>
            <w:rFonts w:ascii="Cambria Math" w:hAnsi="Cambria Math" w:hint="eastAsia"/>
            <w:sz w:val="24"/>
          </w:rPr>
          <m:t>v</m:t>
        </m:r>
      </m:oMath>
      <w:r w:rsidR="00BB3DF9">
        <w:rPr>
          <w:rFonts w:hint="eastAsia"/>
          <w:sz w:val="24"/>
        </w:rPr>
        <w:t>轴垂直于</w:t>
      </w:r>
      <m:oMath>
        <m:r>
          <w:rPr>
            <w:rFonts w:ascii="Cambria Math" w:hAnsi="Cambria Math" w:hint="eastAsia"/>
            <w:sz w:val="24"/>
          </w:rPr>
          <m:t>u</m:t>
        </m:r>
      </m:oMath>
      <w:r w:rsidR="00BB3DF9">
        <w:rPr>
          <w:rFonts w:hint="eastAsia"/>
          <w:sz w:val="24"/>
        </w:rPr>
        <w:t>轴向下。坐标用</w:t>
      </w:r>
      <m:oMath>
        <m:r>
          <w:rPr>
            <w:rFonts w:ascii="Cambria Math" w:hAnsi="Cambria Math" w:hint="eastAsia"/>
            <w:sz w:val="24"/>
          </w:rPr>
          <m:t>(</m:t>
        </m:r>
        <m:r>
          <w:rPr>
            <w:rFonts w:ascii="Cambria Math" w:hAnsi="Cambria Math"/>
            <w:sz w:val="24"/>
          </w:rPr>
          <m:t>u,v)</m:t>
        </m:r>
      </m:oMath>
      <w:r w:rsidR="00BB3DF9">
        <w:rPr>
          <w:rFonts w:hint="eastAsia"/>
          <w:sz w:val="24"/>
        </w:rPr>
        <w:t>来表示，且表示的是该像素在数组中的列数与行数。</w:t>
      </w:r>
    </w:p>
    <w:p w14:paraId="71C5AF38" w14:textId="77777777" w:rsidR="00940D3A" w:rsidRDefault="00BB3DF9" w:rsidP="00940D3A">
      <w:pPr>
        <w:spacing w:line="440" w:lineRule="exact"/>
        <w:rPr>
          <w:i/>
          <w:sz w:val="24"/>
        </w:rPr>
      </w:pPr>
      <w:r>
        <w:rPr>
          <w:sz w:val="24"/>
        </w:rPr>
        <w:tab/>
      </w:r>
      <w:r>
        <w:rPr>
          <w:rFonts w:hint="eastAsia"/>
          <w:sz w:val="24"/>
        </w:rPr>
        <w:t>（</w:t>
      </w:r>
      <w:r>
        <w:rPr>
          <w:rFonts w:hint="eastAsia"/>
          <w:sz w:val="24"/>
        </w:rPr>
        <w:t>2</w:t>
      </w:r>
      <w:r>
        <w:rPr>
          <w:rFonts w:hint="eastAsia"/>
          <w:sz w:val="24"/>
        </w:rPr>
        <w:t>）图像物理坐标系：图像像素坐标系只是表征像素的位置，但像素并没有实际的物理意义。因此，需要建立具有物理意义平面坐标系，其具有物理单位（如</w:t>
      </w:r>
      <w:r>
        <w:rPr>
          <w:rFonts w:hint="eastAsia"/>
          <w:sz w:val="24"/>
        </w:rPr>
        <w:t>mm</w:t>
      </w:r>
      <w:r>
        <w:rPr>
          <w:rFonts w:hint="eastAsia"/>
          <w:sz w:val="24"/>
        </w:rPr>
        <w:t>）。其坐标原点在图像平面的中心</w:t>
      </w:r>
      <m:oMath>
        <m:r>
          <w:rPr>
            <w:rFonts w:ascii="Cambria Math" w:hAnsi="Cambria Math"/>
            <w:sz w:val="24"/>
          </w:rPr>
          <m:t>(</m:t>
        </m:r>
        <m:sSub>
          <m:sSubPr>
            <m:ctrlPr>
              <w:rPr>
                <w:rFonts w:ascii="Cambria Math" w:hAnsi="Cambria Math"/>
                <w:i/>
                <w:sz w:val="24"/>
              </w:rPr>
            </m:ctrlPr>
          </m:sSubPr>
          <m:e>
            <m:r>
              <w:rPr>
                <w:rFonts w:ascii="Cambria Math" w:hAnsi="Cambria Math"/>
                <w:sz w:val="24"/>
              </w:rPr>
              <m:t>u</m:t>
            </m:r>
          </m:e>
          <m:sub>
            <m:r>
              <w:rPr>
                <w:rFonts w:ascii="Cambria Math" w:hAnsi="Cambria Math"/>
                <w:sz w:val="24"/>
              </w:rPr>
              <m:t>0</m:t>
            </m:r>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r>
              <w:rPr>
                <w:rFonts w:ascii="Cambria Math" w:hAnsi="Cambria Math"/>
                <w:sz w:val="24"/>
              </w:rPr>
              <m:t>0</m:t>
            </m:r>
          </m:sub>
        </m:sSub>
        <m:r>
          <w:rPr>
            <w:rFonts w:ascii="Cambria Math" w:hAnsi="Cambria Math"/>
            <w:sz w:val="24"/>
          </w:rPr>
          <m:t>)</m:t>
        </m:r>
      </m:oMath>
      <w:r>
        <w:rPr>
          <w:rFonts w:hint="eastAsia"/>
          <w:sz w:val="24"/>
        </w:rPr>
        <w:t>，</w:t>
      </w:r>
      <m:oMath>
        <m:r>
          <w:rPr>
            <w:rFonts w:ascii="Cambria Math" w:hAnsi="Cambria Math" w:hint="eastAsia"/>
            <w:sz w:val="24"/>
          </w:rPr>
          <m:t>X</m:t>
        </m:r>
      </m:oMath>
      <w:r>
        <w:rPr>
          <w:rFonts w:hint="eastAsia"/>
          <w:sz w:val="24"/>
        </w:rPr>
        <w:t>和</w:t>
      </w:r>
      <m:oMath>
        <m:r>
          <w:rPr>
            <w:rFonts w:ascii="Cambria Math" w:hAnsi="Cambria Math"/>
            <w:sz w:val="24"/>
          </w:rPr>
          <m:t>Y</m:t>
        </m:r>
      </m:oMath>
      <w:r>
        <w:rPr>
          <w:rFonts w:hint="eastAsia"/>
          <w:sz w:val="24"/>
        </w:rPr>
        <w:t>轴分别平行于图像像素坐标系的坐标轴，坐标用</w:t>
      </w:r>
      <m:oMath>
        <m:r>
          <w:rPr>
            <w:rFonts w:ascii="Cambria Math" w:hAnsi="Cambria Math" w:hint="eastAsia"/>
            <w:sz w:val="24"/>
          </w:rPr>
          <m:t>(</m:t>
        </m:r>
        <m:r>
          <w:rPr>
            <w:rFonts w:ascii="Cambria Math" w:hAnsi="Cambria Math"/>
            <w:sz w:val="24"/>
          </w:rPr>
          <m:t>x,y)</m:t>
        </m:r>
      </m:oMath>
      <w:r>
        <w:rPr>
          <w:rFonts w:hint="eastAsia"/>
          <w:sz w:val="24"/>
        </w:rPr>
        <w:t>来表示。</w:t>
      </w:r>
    </w:p>
    <w:p w14:paraId="7FE4E6DB" w14:textId="41F74D91" w:rsidR="00A05EE6" w:rsidRDefault="00BB3DF9" w:rsidP="00940D3A">
      <w:pPr>
        <w:spacing w:line="440" w:lineRule="exact"/>
        <w:ind w:firstLine="420"/>
        <w:rPr>
          <w:sz w:val="24"/>
        </w:rPr>
      </w:pPr>
      <w:r w:rsidRPr="00940D3A">
        <w:rPr>
          <w:rFonts w:hint="eastAsia"/>
          <w:sz w:val="24"/>
        </w:rPr>
        <w:t>（</w:t>
      </w:r>
      <w:r w:rsidRPr="00940D3A">
        <w:rPr>
          <w:rFonts w:hint="eastAsia"/>
          <w:sz w:val="24"/>
        </w:rPr>
        <w:t>3</w:t>
      </w:r>
      <w:r w:rsidRPr="00940D3A">
        <w:rPr>
          <w:rFonts w:hint="eastAsia"/>
          <w:sz w:val="24"/>
        </w:rPr>
        <w:t>）相机坐标系</w:t>
      </w:r>
      <w:r w:rsidR="00940D3A" w:rsidRPr="00940D3A">
        <w:rPr>
          <w:rFonts w:hint="eastAsia"/>
          <w:sz w:val="24"/>
        </w:rPr>
        <w:t>：以相机的光</w:t>
      </w:r>
      <w:r w:rsidR="00C44702">
        <w:rPr>
          <w:rFonts w:hint="eastAsia"/>
          <w:sz w:val="24"/>
        </w:rPr>
        <w:t>点</w:t>
      </w:r>
      <w:r w:rsidR="00940D3A" w:rsidRPr="00940D3A">
        <w:rPr>
          <w:rFonts w:hint="eastAsia"/>
          <w:sz w:val="24"/>
        </w:rPr>
        <w:t>为坐标系原点，</w:t>
      </w:r>
      <w:r w:rsidR="00940D3A" w:rsidRPr="00940D3A">
        <w:rPr>
          <w:rFonts w:hint="eastAsia"/>
          <w:sz w:val="24"/>
        </w:rPr>
        <w:t>X</w:t>
      </w:r>
      <w:r w:rsidR="00940D3A" w:rsidRPr="00940D3A">
        <w:rPr>
          <w:rFonts w:hint="eastAsia"/>
          <w:sz w:val="24"/>
        </w:rPr>
        <w:t>、</w:t>
      </w:r>
      <w:r w:rsidR="00940D3A" w:rsidRPr="00940D3A">
        <w:rPr>
          <w:rFonts w:hint="eastAsia"/>
          <w:sz w:val="24"/>
        </w:rPr>
        <w:t>Y</w:t>
      </w:r>
      <w:r w:rsidR="00940D3A" w:rsidRPr="00940D3A">
        <w:rPr>
          <w:rFonts w:hint="eastAsia"/>
          <w:sz w:val="24"/>
        </w:rPr>
        <w:t>轴平行于图像坐标系的</w:t>
      </w:r>
      <w:r w:rsidR="00940D3A" w:rsidRPr="00940D3A">
        <w:rPr>
          <w:rFonts w:hint="eastAsia"/>
          <w:sz w:val="24"/>
        </w:rPr>
        <w:t>X</w:t>
      </w:r>
      <w:r w:rsidR="00940D3A" w:rsidRPr="00940D3A">
        <w:rPr>
          <w:rFonts w:hint="eastAsia"/>
          <w:sz w:val="24"/>
        </w:rPr>
        <w:t>、</w:t>
      </w:r>
      <w:r w:rsidR="00940D3A" w:rsidRPr="00940D3A">
        <w:rPr>
          <w:sz w:val="24"/>
        </w:rPr>
        <w:t>Y</w:t>
      </w:r>
      <w:r w:rsidR="00940D3A" w:rsidRPr="00940D3A">
        <w:rPr>
          <w:rFonts w:hint="eastAsia"/>
          <w:sz w:val="24"/>
        </w:rPr>
        <w:t>轴，相机的光轴为</w:t>
      </w:r>
      <w:r w:rsidR="00940D3A" w:rsidRPr="00940D3A">
        <w:rPr>
          <w:sz w:val="24"/>
        </w:rPr>
        <w:t>Z</w:t>
      </w:r>
      <w:r w:rsidR="00940D3A" w:rsidRPr="00940D3A">
        <w:rPr>
          <w:rFonts w:hint="eastAsia"/>
          <w:sz w:val="24"/>
        </w:rPr>
        <w:t>轴，坐标系满足右手法则。光轴与图像平面交点称为图像主点。</w:t>
      </w:r>
      <w:r w:rsidR="00940D3A">
        <w:rPr>
          <w:rFonts w:hint="eastAsia"/>
          <w:sz w:val="24"/>
        </w:rPr>
        <w:t>场景点</w:t>
      </w:r>
      <w:r w:rsidR="00610E7A">
        <w:rPr>
          <w:rFonts w:hint="eastAsia"/>
          <w:sz w:val="24"/>
        </w:rPr>
        <w:t>以观察者为中心的三维数据可以表示为</w:t>
      </w:r>
      <m:oMath>
        <m:r>
          <w:rPr>
            <w:rFonts w:ascii="Cambria Math" w:hAnsi="Cambria Math" w:hint="eastAsia"/>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r>
          <w:rPr>
            <w:rFonts w:ascii="Cambria Math" w:hAnsi="Cambria Math"/>
            <w:sz w:val="24"/>
          </w:rPr>
          <m:t>,</m:t>
        </m:r>
        <m:sSub>
          <m:sSubPr>
            <m:ctrlPr>
              <w:rPr>
                <w:rFonts w:ascii="Cambria Math" w:hAnsi="Cambria Math"/>
                <w:i/>
                <w:sz w:val="24"/>
              </w:rPr>
            </m:ctrlPr>
          </m:sSubPr>
          <m:e>
            <m:r>
              <w:rPr>
                <w:rFonts w:ascii="Cambria Math" w:hAnsi="Cambria Math"/>
                <w:sz w:val="24"/>
              </w:rPr>
              <m:t>Z</m:t>
            </m:r>
          </m:e>
          <m:sub>
            <m:r>
              <w:rPr>
                <w:rFonts w:ascii="Cambria Math" w:hAnsi="Cambria Math"/>
                <w:sz w:val="24"/>
              </w:rPr>
              <m:t>c</m:t>
            </m:r>
          </m:sub>
        </m:sSub>
        <m:r>
          <w:rPr>
            <w:rFonts w:ascii="Cambria Math" w:hAnsi="Cambria Math"/>
            <w:sz w:val="24"/>
          </w:rPr>
          <m:t>)</m:t>
        </m:r>
      </m:oMath>
      <w:r w:rsidR="00610E7A">
        <w:rPr>
          <w:rFonts w:hint="eastAsia"/>
          <w:sz w:val="24"/>
        </w:rPr>
        <w:t>。</w:t>
      </w:r>
    </w:p>
    <w:p w14:paraId="36E5326B" w14:textId="1179A84C" w:rsidR="00610E7A" w:rsidRDefault="00610E7A" w:rsidP="00940D3A">
      <w:pPr>
        <w:spacing w:line="440" w:lineRule="exact"/>
        <w:ind w:firstLine="420"/>
        <w:rPr>
          <w:sz w:val="24"/>
        </w:rPr>
      </w:pPr>
      <w:r>
        <w:rPr>
          <w:rFonts w:hint="eastAsia"/>
          <w:sz w:val="24"/>
        </w:rPr>
        <w:t>（</w:t>
      </w:r>
      <w:r>
        <w:rPr>
          <w:rFonts w:hint="eastAsia"/>
          <w:sz w:val="24"/>
        </w:rPr>
        <w:t>4</w:t>
      </w:r>
      <w:r>
        <w:rPr>
          <w:rFonts w:hint="eastAsia"/>
          <w:sz w:val="24"/>
        </w:rPr>
        <w:t>）世界坐标系：用于表示场景点的现实世界的绝对坐标，其可以表示为</w:t>
      </w:r>
      <m:oMath>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X</m:t>
                </m:r>
              </m:e>
              <m:sub>
                <m:r>
                  <w:rPr>
                    <w:rFonts w:ascii="Cambria Math" w:hAnsi="Cambria Math" w:hint="eastAsia"/>
                    <w:sz w:val="24"/>
                  </w:rPr>
                  <m:t>w</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w</m:t>
                </m:r>
              </m:sub>
            </m:sSub>
            <m:r>
              <w:rPr>
                <w:rFonts w:ascii="Cambria Math" w:hAnsi="Cambria Math"/>
                <w:sz w:val="24"/>
              </w:rPr>
              <m:t>,</m:t>
            </m:r>
            <m:sSub>
              <m:sSubPr>
                <m:ctrlPr>
                  <w:rPr>
                    <w:rFonts w:ascii="Cambria Math" w:hAnsi="Cambria Math"/>
                    <w:i/>
                    <w:sz w:val="24"/>
                  </w:rPr>
                </m:ctrlPr>
              </m:sSubPr>
              <m:e>
                <m:r>
                  <w:rPr>
                    <w:rFonts w:ascii="Cambria Math" w:hAnsi="Cambria Math"/>
                    <w:sz w:val="24"/>
                  </w:rPr>
                  <m:t>Z</m:t>
                </m:r>
              </m:e>
              <m:sub>
                <m:r>
                  <w:rPr>
                    <w:rFonts w:ascii="Cambria Math" w:hAnsi="Cambria Math"/>
                    <w:sz w:val="24"/>
                  </w:rPr>
                  <m:t>w</m:t>
                </m:r>
              </m:sub>
            </m:sSub>
          </m:e>
        </m:d>
      </m:oMath>
      <w:r>
        <w:rPr>
          <w:rFonts w:hint="eastAsia"/>
          <w:sz w:val="24"/>
        </w:rPr>
        <w:t>。</w:t>
      </w:r>
    </w:p>
    <w:p w14:paraId="1202BF62" w14:textId="0015B1EC" w:rsidR="00610E7A" w:rsidRDefault="00610E7A" w:rsidP="007D5827">
      <w:pPr>
        <w:pStyle w:val="afd"/>
      </w:pPr>
      <w:bookmarkStart w:id="66" w:name="_Toc40684946"/>
      <w:r>
        <w:rPr>
          <w:rFonts w:hint="eastAsia"/>
        </w:rPr>
        <w:t>2</w:t>
      </w:r>
      <w:r>
        <w:t xml:space="preserve">.1.2 </w:t>
      </w:r>
      <w:r>
        <w:rPr>
          <w:rFonts w:hint="eastAsia"/>
        </w:rPr>
        <w:t>针孔</w:t>
      </w:r>
      <w:r w:rsidR="00D72667">
        <w:rPr>
          <w:rFonts w:hint="eastAsia"/>
        </w:rPr>
        <w:t>相机</w:t>
      </w:r>
      <w:r>
        <w:rPr>
          <w:rFonts w:hint="eastAsia"/>
        </w:rPr>
        <w:t>模型</w:t>
      </w:r>
      <w:bookmarkEnd w:id="66"/>
    </w:p>
    <w:p w14:paraId="0E25AC31" w14:textId="0E8DCC74" w:rsidR="00610E7A" w:rsidRPr="00CB098E" w:rsidRDefault="00610E7A" w:rsidP="00610E7A">
      <w:pPr>
        <w:rPr>
          <w:sz w:val="24"/>
          <w:szCs w:val="32"/>
        </w:rPr>
      </w:pPr>
      <w:r>
        <w:tab/>
      </w:r>
      <w:r w:rsidR="00B6689A" w:rsidRPr="00CB098E">
        <w:rPr>
          <w:rFonts w:hint="eastAsia"/>
          <w:sz w:val="24"/>
          <w:szCs w:val="32"/>
        </w:rPr>
        <w:t>相机将三维世界中的坐标点映射到二维平面的过程能够用一个几何模型来表示。针孔模型则是各种相机模型中最为简单的</w:t>
      </w:r>
      <w:r w:rsidR="00631911" w:rsidRPr="00CB098E">
        <w:rPr>
          <w:rFonts w:hint="eastAsia"/>
          <w:sz w:val="24"/>
          <w:szCs w:val="32"/>
        </w:rPr>
        <w:t>模型</w:t>
      </w:r>
      <w:r w:rsidR="00390945" w:rsidRPr="00CB098E">
        <w:rPr>
          <w:rFonts w:hint="eastAsia"/>
          <w:sz w:val="24"/>
          <w:szCs w:val="32"/>
        </w:rPr>
        <w:t>。事实上，针孔模型是很常见的且有效的模型，该模型描述了一束光透过针孔投影成像的关系</w:t>
      </w:r>
      <w:r w:rsidR="00D72667" w:rsidRPr="00CB098E">
        <w:rPr>
          <w:rFonts w:hint="eastAsia"/>
          <w:sz w:val="24"/>
          <w:szCs w:val="32"/>
        </w:rPr>
        <w:t>，如图</w:t>
      </w:r>
      <w:r w:rsidR="00D72667" w:rsidRPr="00CB098E">
        <w:rPr>
          <w:rFonts w:hint="eastAsia"/>
          <w:sz w:val="24"/>
          <w:szCs w:val="32"/>
        </w:rPr>
        <w:t>2-2</w:t>
      </w:r>
      <w:r w:rsidR="00D72667" w:rsidRPr="00CB098E">
        <w:rPr>
          <w:rFonts w:hint="eastAsia"/>
          <w:sz w:val="24"/>
          <w:szCs w:val="32"/>
        </w:rPr>
        <w:t>所示。</w:t>
      </w:r>
    </w:p>
    <w:p w14:paraId="2D4C9477" w14:textId="77777777" w:rsidR="00D72667" w:rsidRDefault="00D72667" w:rsidP="00D72667">
      <w:pPr>
        <w:keepNext/>
        <w:jc w:val="center"/>
      </w:pPr>
      <w:r>
        <w:rPr>
          <w:rFonts w:hint="eastAsia"/>
          <w:noProof/>
        </w:rPr>
        <w:lastRenderedPageBreak/>
        <w:drawing>
          <wp:inline distT="0" distB="0" distL="0" distR="0" wp14:anchorId="3A94964C" wp14:editId="3960CC3B">
            <wp:extent cx="3824287" cy="1844920"/>
            <wp:effectExtent l="0" t="0" r="508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针孔相机模型.png"/>
                    <pic:cNvPicPr/>
                  </pic:nvPicPr>
                  <pic:blipFill>
                    <a:blip r:embed="rId18">
                      <a:extLst>
                        <a:ext uri="{28A0092B-C50C-407E-A947-70E740481C1C}">
                          <a14:useLocalDpi xmlns:a14="http://schemas.microsoft.com/office/drawing/2010/main" val="0"/>
                        </a:ext>
                      </a:extLst>
                    </a:blip>
                    <a:stretch>
                      <a:fillRect/>
                    </a:stretch>
                  </pic:blipFill>
                  <pic:spPr>
                    <a:xfrm>
                      <a:off x="0" y="0"/>
                      <a:ext cx="3848078" cy="1856398"/>
                    </a:xfrm>
                    <a:prstGeom prst="rect">
                      <a:avLst/>
                    </a:prstGeom>
                  </pic:spPr>
                </pic:pic>
              </a:graphicData>
            </a:graphic>
          </wp:inline>
        </w:drawing>
      </w:r>
    </w:p>
    <w:p w14:paraId="7B59988D" w14:textId="6541D158" w:rsidR="00D72667" w:rsidRDefault="00D72667" w:rsidP="00946D93">
      <w:pPr>
        <w:pStyle w:val="aff"/>
      </w:pPr>
      <w:r>
        <w:rPr>
          <w:rFonts w:hint="eastAsia"/>
        </w:rPr>
        <w:t>图</w:t>
      </w:r>
      <w:r w:rsidRPr="00CB3748">
        <w:rPr>
          <w:rFonts w:ascii="Times New Roman" w:hAnsi="Times New Roman"/>
        </w:rPr>
        <w:t>2-2</w:t>
      </w:r>
      <w:r>
        <w:rPr>
          <w:rFonts w:hint="eastAsia"/>
        </w:rPr>
        <w:t>针孔相机模型</w:t>
      </w:r>
    </w:p>
    <w:p w14:paraId="7CE26EEE" w14:textId="77777777" w:rsidR="0040700E" w:rsidRDefault="00D72667" w:rsidP="0040700E">
      <w:pPr>
        <w:spacing w:line="440" w:lineRule="exact"/>
        <w:rPr>
          <w:sz w:val="24"/>
          <w:szCs w:val="32"/>
        </w:rPr>
      </w:pPr>
      <w:r w:rsidRPr="00CB098E">
        <w:rPr>
          <w:sz w:val="24"/>
          <w:szCs w:val="32"/>
        </w:rPr>
        <w:tab/>
      </w:r>
      <w:r w:rsidRPr="00CB098E">
        <w:rPr>
          <w:rFonts w:hint="eastAsia"/>
          <w:sz w:val="24"/>
          <w:szCs w:val="32"/>
        </w:rPr>
        <w:t>如上图所示针孔相机模型，现在对其进行几何建模。</w:t>
      </w:r>
      <w:r w:rsidR="00C44702" w:rsidRPr="00CB098E">
        <w:rPr>
          <w:rFonts w:hint="eastAsia"/>
          <w:sz w:val="24"/>
          <w:szCs w:val="32"/>
        </w:rPr>
        <w:t>设在模型中在相机坐标系</w:t>
      </w:r>
      <m:oMath>
        <m:r>
          <w:rPr>
            <w:rFonts w:ascii="Cambria Math" w:hAnsi="Cambria Math"/>
            <w:sz w:val="24"/>
            <w:szCs w:val="32"/>
          </w:rPr>
          <m:t>O</m:t>
        </m:r>
        <m:r>
          <w:rPr>
            <w:rFonts w:ascii="Cambria Math" w:eastAsia="微软雅黑" w:hAnsi="Cambria Math" w:cs="微软雅黑" w:hint="eastAsia"/>
            <w:sz w:val="24"/>
            <w:szCs w:val="32"/>
          </w:rPr>
          <m:t>-</m:t>
        </m:r>
        <m:r>
          <w:rPr>
            <w:rFonts w:ascii="Cambria Math" w:eastAsia="微软雅黑" w:hAnsi="微软雅黑" w:cs="微软雅黑" w:hint="eastAsia"/>
            <w:sz w:val="24"/>
            <w:szCs w:val="32"/>
          </w:rPr>
          <m:t>x</m:t>
        </m:r>
        <m:r>
          <w:rPr>
            <w:rFonts w:ascii="Cambria Math" w:eastAsia="微软雅黑" w:hAnsi="微软雅黑" w:cs="微软雅黑"/>
            <w:sz w:val="24"/>
            <w:szCs w:val="32"/>
          </w:rPr>
          <m:t>-</m:t>
        </m:r>
        <m:r>
          <w:rPr>
            <w:rFonts w:ascii="Cambria Math" w:eastAsia="微软雅黑" w:hAnsi="微软雅黑" w:cs="微软雅黑"/>
            <w:sz w:val="24"/>
            <w:szCs w:val="32"/>
          </w:rPr>
          <m:t>y</m:t>
        </m:r>
        <m:r>
          <w:rPr>
            <w:rFonts w:ascii="Cambria Math" w:eastAsia="微软雅黑" w:hAnsi="微软雅黑" w:cs="微软雅黑"/>
            <w:sz w:val="24"/>
            <w:szCs w:val="32"/>
          </w:rPr>
          <m:t>-</m:t>
        </m:r>
        <m:r>
          <w:rPr>
            <w:rFonts w:ascii="Cambria Math" w:eastAsia="微软雅黑" w:hAnsi="微软雅黑" w:cs="微软雅黑"/>
            <w:sz w:val="24"/>
            <w:szCs w:val="32"/>
          </w:rPr>
          <m:t>z</m:t>
        </m:r>
      </m:oMath>
      <w:r w:rsidR="00C44702" w:rsidRPr="00CB098E">
        <w:rPr>
          <w:rFonts w:hint="eastAsia"/>
          <w:sz w:val="24"/>
          <w:szCs w:val="32"/>
        </w:rPr>
        <w:t>上，点</w:t>
      </w:r>
      <w:r w:rsidR="00C44702" w:rsidRPr="00CB098E">
        <w:rPr>
          <w:rFonts w:hint="eastAsia"/>
          <w:sz w:val="24"/>
          <w:szCs w:val="32"/>
        </w:rPr>
        <w:t>O</w:t>
      </w:r>
      <w:r w:rsidR="00C44702" w:rsidRPr="00CB098E">
        <w:rPr>
          <w:rFonts w:hint="eastAsia"/>
          <w:sz w:val="24"/>
          <w:szCs w:val="32"/>
        </w:rPr>
        <w:t>为相机光电（针孔模型的针孔）也是相机坐标系的原点。在世界坐标系下的点</w:t>
      </w:r>
      <m:oMath>
        <m:r>
          <w:rPr>
            <w:rFonts w:ascii="Cambria Math" w:hAnsi="Cambria Math" w:hint="eastAsia"/>
            <w:sz w:val="24"/>
            <w:szCs w:val="32"/>
          </w:rPr>
          <m:t>P</m:t>
        </m:r>
      </m:oMath>
      <w:r w:rsidR="009A1007" w:rsidRPr="00CB098E">
        <w:rPr>
          <w:rFonts w:hint="eastAsia"/>
          <w:sz w:val="24"/>
          <w:szCs w:val="32"/>
        </w:rPr>
        <w:t>，其坐标为</w:t>
      </w:r>
      <m:oMath>
        <m:r>
          <w:rPr>
            <w:rFonts w:ascii="Cambria Math" w:hAnsi="Cambria Math"/>
            <w:sz w:val="24"/>
            <w:szCs w:val="32"/>
          </w:rPr>
          <m:t>[X,Y,Z]</m:t>
        </m:r>
      </m:oMath>
      <w:r w:rsidR="00C44702" w:rsidRPr="00CB098E">
        <w:rPr>
          <w:rFonts w:hint="eastAsia"/>
          <w:sz w:val="24"/>
          <w:szCs w:val="32"/>
        </w:rPr>
        <w:t>，通过小孔投射到物理成像平面</w:t>
      </w:r>
      <m:oMath>
        <m:sSup>
          <m:sSupPr>
            <m:ctrlPr>
              <w:rPr>
                <w:rFonts w:ascii="Cambria Math" w:hAnsi="Cambria Math"/>
                <w:i/>
                <w:sz w:val="24"/>
                <w:szCs w:val="32"/>
              </w:rPr>
            </m:ctrlPr>
          </m:sSupPr>
          <m:e>
            <m:r>
              <w:rPr>
                <w:rFonts w:ascii="Cambria Math" w:hAnsi="Cambria Math"/>
                <w:sz w:val="24"/>
                <w:szCs w:val="32"/>
              </w:rPr>
              <m:t>O</m:t>
            </m:r>
          </m:e>
          <m:sup>
            <m:r>
              <w:rPr>
                <w:rFonts w:ascii="Cambria Math" w:hAnsi="Cambria Math"/>
                <w:sz w:val="24"/>
                <w:szCs w:val="32"/>
              </w:rPr>
              <m:t>'</m:t>
            </m:r>
          </m:sup>
        </m:sSup>
        <m:r>
          <w:rPr>
            <w:rFonts w:ascii="Cambria Math" w:hAnsi="Cambria Math"/>
            <w:sz w:val="24"/>
            <w:szCs w:val="32"/>
          </w:rPr>
          <m:t>-</m:t>
        </m:r>
        <m:sSup>
          <m:sSupPr>
            <m:ctrlPr>
              <w:rPr>
                <w:rFonts w:ascii="Cambria Math" w:hAnsi="Cambria Math"/>
                <w:i/>
                <w:sz w:val="24"/>
                <w:szCs w:val="32"/>
              </w:rPr>
            </m:ctrlPr>
          </m:sSupPr>
          <m:e>
            <m:r>
              <w:rPr>
                <w:rFonts w:ascii="Cambria Math" w:hAnsi="Cambria Math"/>
                <w:sz w:val="24"/>
                <w:szCs w:val="32"/>
              </w:rPr>
              <m:t>x</m:t>
            </m:r>
          </m:e>
          <m:sup>
            <m:r>
              <w:rPr>
                <w:rFonts w:ascii="Cambria Math" w:hAnsi="Cambria Math"/>
                <w:sz w:val="24"/>
                <w:szCs w:val="32"/>
              </w:rPr>
              <m:t>'</m:t>
            </m:r>
          </m:sup>
        </m:sSup>
        <m:r>
          <w:rPr>
            <w:rFonts w:ascii="Cambria Math" w:hAnsi="Cambria Math"/>
            <w:sz w:val="24"/>
            <w:szCs w:val="32"/>
          </w:rPr>
          <m:t>-</m:t>
        </m:r>
        <m:sSup>
          <m:sSupPr>
            <m:ctrlPr>
              <w:rPr>
                <w:rFonts w:ascii="Cambria Math" w:hAnsi="Cambria Math"/>
                <w:i/>
                <w:sz w:val="24"/>
                <w:szCs w:val="32"/>
              </w:rPr>
            </m:ctrlPr>
          </m:sSupPr>
          <m:e>
            <m:r>
              <w:rPr>
                <w:rFonts w:ascii="Cambria Math" w:hAnsi="Cambria Math"/>
                <w:sz w:val="24"/>
                <w:szCs w:val="32"/>
              </w:rPr>
              <m:t>y</m:t>
            </m:r>
          </m:e>
          <m:sup>
            <m:r>
              <w:rPr>
                <w:rFonts w:ascii="Cambria Math" w:hAnsi="Cambria Math"/>
                <w:sz w:val="24"/>
                <w:szCs w:val="32"/>
              </w:rPr>
              <m:t>'</m:t>
            </m:r>
          </m:sup>
        </m:sSup>
        <m:r>
          <w:rPr>
            <w:rFonts w:ascii="Cambria Math" w:hAnsi="Cambria Math"/>
            <w:sz w:val="24"/>
            <w:szCs w:val="32"/>
          </w:rPr>
          <m:t>-</m:t>
        </m:r>
        <m:sSup>
          <m:sSupPr>
            <m:ctrlPr>
              <w:rPr>
                <w:rFonts w:ascii="Cambria Math" w:hAnsi="Cambria Math"/>
                <w:i/>
                <w:sz w:val="24"/>
                <w:szCs w:val="32"/>
              </w:rPr>
            </m:ctrlPr>
          </m:sSupPr>
          <m:e>
            <m:r>
              <w:rPr>
                <w:rFonts w:ascii="Cambria Math" w:hAnsi="Cambria Math"/>
                <w:sz w:val="24"/>
                <w:szCs w:val="32"/>
              </w:rPr>
              <m:t>z</m:t>
            </m:r>
          </m:e>
          <m:sup>
            <m:r>
              <w:rPr>
                <w:rFonts w:ascii="Cambria Math" w:hAnsi="Cambria Math"/>
                <w:sz w:val="24"/>
                <w:szCs w:val="32"/>
              </w:rPr>
              <m:t>'</m:t>
            </m:r>
          </m:sup>
        </m:sSup>
      </m:oMath>
      <w:r w:rsidR="00C44702" w:rsidRPr="00CB098E">
        <w:rPr>
          <w:rFonts w:hint="eastAsia"/>
          <w:sz w:val="24"/>
          <w:szCs w:val="32"/>
        </w:rPr>
        <w:t>上</w:t>
      </w:r>
      <w:r w:rsidR="009A1007" w:rsidRPr="00CB098E">
        <w:rPr>
          <w:rFonts w:hint="eastAsia"/>
          <w:sz w:val="24"/>
          <w:szCs w:val="32"/>
        </w:rPr>
        <w:t>，投射成像点为</w:t>
      </w:r>
      <m:oMath>
        <m:sSup>
          <m:sSupPr>
            <m:ctrlPr>
              <w:rPr>
                <w:rFonts w:ascii="Cambria Math" w:hAnsi="Cambria Math"/>
                <w:i/>
                <w:sz w:val="24"/>
                <w:szCs w:val="32"/>
              </w:rPr>
            </m:ctrlPr>
          </m:sSupPr>
          <m:e>
            <m:r>
              <w:rPr>
                <w:rFonts w:ascii="Cambria Math" w:hAnsi="Cambria Math"/>
                <w:sz w:val="24"/>
                <w:szCs w:val="32"/>
              </w:rPr>
              <m:t>P</m:t>
            </m:r>
          </m:e>
          <m:sup>
            <m:r>
              <w:rPr>
                <w:rFonts w:ascii="Cambria Math" w:hAnsi="Cambria Math"/>
                <w:sz w:val="24"/>
                <w:szCs w:val="32"/>
              </w:rPr>
              <m:t>'</m:t>
            </m:r>
          </m:sup>
        </m:sSup>
      </m:oMath>
      <w:r w:rsidR="009A1007" w:rsidRPr="00CB098E">
        <w:rPr>
          <w:rFonts w:hint="eastAsia"/>
          <w:sz w:val="24"/>
          <w:szCs w:val="32"/>
        </w:rPr>
        <w:t>，其坐标为</w:t>
      </w:r>
      <m:oMath>
        <m:r>
          <w:rPr>
            <w:rFonts w:ascii="Cambria Math" w:hAnsi="Cambria Math"/>
            <w:sz w:val="24"/>
            <w:szCs w:val="32"/>
          </w:rPr>
          <m:t>[</m:t>
        </m:r>
        <m:sSup>
          <m:sSupPr>
            <m:ctrlPr>
              <w:rPr>
                <w:rFonts w:ascii="Cambria Math" w:hAnsi="Cambria Math"/>
                <w:i/>
                <w:sz w:val="24"/>
                <w:szCs w:val="32"/>
              </w:rPr>
            </m:ctrlPr>
          </m:sSupPr>
          <m:e>
            <m:r>
              <w:rPr>
                <w:rFonts w:ascii="Cambria Math" w:hAnsi="Cambria Math"/>
                <w:sz w:val="24"/>
                <w:szCs w:val="32"/>
              </w:rPr>
              <m:t>X</m:t>
            </m:r>
          </m:e>
          <m:sup>
            <m:r>
              <w:rPr>
                <w:rFonts w:ascii="Cambria Math" w:hAnsi="Cambria Math"/>
                <w:sz w:val="24"/>
                <w:szCs w:val="32"/>
              </w:rPr>
              <m:t>'</m:t>
            </m:r>
          </m:sup>
        </m:sSup>
        <m:r>
          <w:rPr>
            <w:rFonts w:ascii="Cambria Math" w:hAnsi="Cambria Math"/>
            <w:sz w:val="24"/>
            <w:szCs w:val="32"/>
          </w:rPr>
          <m:t>,</m:t>
        </m:r>
        <m:sSup>
          <m:sSupPr>
            <m:ctrlPr>
              <w:rPr>
                <w:rFonts w:ascii="Cambria Math" w:hAnsi="Cambria Math"/>
                <w:i/>
                <w:sz w:val="24"/>
                <w:szCs w:val="32"/>
              </w:rPr>
            </m:ctrlPr>
          </m:sSupPr>
          <m:e>
            <m:r>
              <w:rPr>
                <w:rFonts w:ascii="Cambria Math" w:hAnsi="Cambria Math"/>
                <w:sz w:val="24"/>
                <w:szCs w:val="32"/>
              </w:rPr>
              <m:t>Y</m:t>
            </m:r>
          </m:e>
          <m:sup>
            <m:r>
              <w:rPr>
                <w:rFonts w:ascii="Cambria Math" w:hAnsi="Cambria Math"/>
                <w:sz w:val="24"/>
                <w:szCs w:val="32"/>
              </w:rPr>
              <m:t>'</m:t>
            </m:r>
          </m:sup>
        </m:sSup>
        <m:r>
          <w:rPr>
            <w:rFonts w:ascii="Cambria Math" w:hAnsi="Cambria Math"/>
            <w:sz w:val="24"/>
            <w:szCs w:val="32"/>
          </w:rPr>
          <m:t>,</m:t>
        </m:r>
        <m:sSup>
          <m:sSupPr>
            <m:ctrlPr>
              <w:rPr>
                <w:rFonts w:ascii="Cambria Math" w:hAnsi="Cambria Math"/>
                <w:i/>
                <w:sz w:val="24"/>
                <w:szCs w:val="32"/>
              </w:rPr>
            </m:ctrlPr>
          </m:sSupPr>
          <m:e>
            <m:r>
              <w:rPr>
                <w:rFonts w:ascii="Cambria Math" w:hAnsi="Cambria Math"/>
                <w:sz w:val="24"/>
                <w:szCs w:val="32"/>
              </w:rPr>
              <m:t>Z</m:t>
            </m:r>
          </m:e>
          <m:sup>
            <m:r>
              <w:rPr>
                <w:rFonts w:ascii="Cambria Math" w:hAnsi="Cambria Math"/>
                <w:sz w:val="24"/>
                <w:szCs w:val="32"/>
              </w:rPr>
              <m:t>'</m:t>
            </m:r>
          </m:sup>
        </m:sSup>
        <m:r>
          <w:rPr>
            <w:rFonts w:ascii="Cambria Math" w:hAnsi="Cambria Math"/>
            <w:sz w:val="24"/>
            <w:szCs w:val="32"/>
          </w:rPr>
          <m:t>]</m:t>
        </m:r>
      </m:oMath>
      <w:r w:rsidR="009A1007" w:rsidRPr="00CB098E">
        <w:rPr>
          <w:rFonts w:hint="eastAsia"/>
          <w:sz w:val="24"/>
          <w:szCs w:val="32"/>
        </w:rPr>
        <w:t>，并且物理成像平面到相机平面小孔的焦距为</w:t>
      </w:r>
      <m:oMath>
        <m:r>
          <w:rPr>
            <w:rFonts w:ascii="Cambria Math" w:hAnsi="Cambria Math" w:hint="eastAsia"/>
            <w:sz w:val="24"/>
            <w:szCs w:val="32"/>
          </w:rPr>
          <m:t>f</m:t>
        </m:r>
      </m:oMath>
      <w:r w:rsidR="009A1007" w:rsidRPr="00CB098E">
        <w:rPr>
          <w:rFonts w:hint="eastAsia"/>
          <w:sz w:val="24"/>
          <w:szCs w:val="32"/>
        </w:rPr>
        <w:t>。因此，根据三角形相似，可以推导出如下公式：</w:t>
      </w:r>
    </w:p>
    <w:p w14:paraId="618A64D6" w14:textId="7BB04EE6" w:rsidR="00804C82" w:rsidRPr="0040700E" w:rsidRDefault="0040700E" w:rsidP="0054774A">
      <w:pPr>
        <w:pStyle w:val="af9"/>
        <w:spacing w:line="240" w:lineRule="auto"/>
      </w:pPr>
      <w:r>
        <w:rPr>
          <w:rFonts w:ascii="Times New Roman" w:hAnsi="Times New Roman"/>
        </w:rPr>
        <w:tab/>
      </w:r>
      <w:r>
        <w:rPr>
          <w:rFonts w:ascii="Times New Roman" w:hAnsi="Times New Roman"/>
        </w:rPr>
        <w:tab/>
      </w:r>
      <m:oMath>
        <m:f>
          <m:fPr>
            <m:ctrlPr/>
          </m:fPr>
          <m:num>
            <m:r>
              <m:t>Z</m:t>
            </m:r>
          </m:num>
          <m:den>
            <m:r>
              <w:rPr>
                <w:rFonts w:hint="eastAsia"/>
              </w:rPr>
              <m:t>f</m:t>
            </m:r>
          </m:den>
        </m:f>
        <m:r>
          <m:t>= -</m:t>
        </m:r>
        <m:f>
          <m:fPr>
            <m:ctrlPr/>
          </m:fPr>
          <m:num>
            <m:r>
              <m:t>X</m:t>
            </m:r>
          </m:num>
          <m:den>
            <m:sSup>
              <m:sSupPr>
                <m:ctrlPr/>
              </m:sSupPr>
              <m:e>
                <m:r>
                  <m:t>X</m:t>
                </m:r>
              </m:e>
              <m:sup>
                <m:r>
                  <m:t>'</m:t>
                </m:r>
              </m:sup>
            </m:sSup>
          </m:den>
        </m:f>
        <m:r>
          <m:t>= -</m:t>
        </m:r>
        <m:f>
          <m:fPr>
            <m:ctrlPr/>
          </m:fPr>
          <m:num>
            <m:r>
              <m:t>Y</m:t>
            </m:r>
          </m:num>
          <m:den>
            <m:sSup>
              <m:sSupPr>
                <m:ctrlPr/>
              </m:sSupPr>
              <m:e>
                <m:r>
                  <m:t>Y</m:t>
                </m:r>
              </m:e>
              <m:sup>
                <m:r>
                  <m:t>'</m:t>
                </m:r>
              </m:sup>
            </m:sSup>
          </m:den>
        </m:f>
      </m:oMath>
      <w:r>
        <w:tab/>
      </w:r>
      <w:r>
        <w:tab/>
      </w:r>
      <w:r>
        <w:tab/>
      </w:r>
      <w:r>
        <w:tab/>
      </w:r>
      <w:r>
        <w:tab/>
      </w:r>
      <w:r>
        <w:tab/>
      </w:r>
      <w:r>
        <w:tab/>
      </w:r>
      <w:r w:rsidRPr="0040700E">
        <w:t xml:space="preserve"> </w:t>
      </w:r>
      <w:r w:rsidR="00804C82" w:rsidRPr="003B7E68">
        <w:rPr>
          <w:rFonts w:ascii="Times New Roman" w:hAnsi="Times New Roman"/>
        </w:rPr>
        <w:t>(2.1)</w:t>
      </w:r>
    </w:p>
    <w:p w14:paraId="41A7B2BF" w14:textId="77777777" w:rsidR="0040700E" w:rsidRDefault="00CB098E" w:rsidP="0040700E">
      <w:pPr>
        <w:spacing w:line="440" w:lineRule="exact"/>
        <w:ind w:firstLine="420"/>
        <w:rPr>
          <w:sz w:val="24"/>
        </w:rPr>
      </w:pPr>
      <w:r>
        <w:rPr>
          <w:rFonts w:hint="eastAsia"/>
          <w:sz w:val="24"/>
        </w:rPr>
        <w:t>其中的负号表示成像在物理成像平面是倒立的，但实际的相机中其并不是倒立的。因此，我们</w:t>
      </w:r>
      <w:r w:rsidR="00751053">
        <w:rPr>
          <w:rFonts w:hint="eastAsia"/>
          <w:sz w:val="24"/>
        </w:rPr>
        <w:t>可以将</w:t>
      </w:r>
      <w:r w:rsidR="001375CF">
        <w:rPr>
          <w:rFonts w:hint="eastAsia"/>
          <w:sz w:val="24"/>
        </w:rPr>
        <w:t>物理成像平面等价</w:t>
      </w:r>
      <w:proofErr w:type="gramStart"/>
      <w:r w:rsidR="001375CF">
        <w:rPr>
          <w:rFonts w:hint="eastAsia"/>
          <w:sz w:val="24"/>
        </w:rPr>
        <w:t>对称到</w:t>
      </w:r>
      <w:proofErr w:type="gramEnd"/>
      <w:r w:rsidR="001375CF">
        <w:rPr>
          <w:rFonts w:hint="eastAsia"/>
          <w:sz w:val="24"/>
        </w:rPr>
        <w:t>相机平面的前面，同世界坐标系下的三维点至于相机坐标系的同侧，如图</w:t>
      </w:r>
      <w:r w:rsidR="001375CF">
        <w:rPr>
          <w:rFonts w:hint="eastAsia"/>
          <w:sz w:val="24"/>
        </w:rPr>
        <w:t>2-3</w:t>
      </w:r>
      <w:r w:rsidR="001375CF">
        <w:rPr>
          <w:rFonts w:hint="eastAsia"/>
          <w:sz w:val="24"/>
        </w:rPr>
        <w:t>所示，因此可以将公式</w:t>
      </w:r>
      <w:r w:rsidR="001375CF">
        <w:rPr>
          <w:rFonts w:hint="eastAsia"/>
          <w:sz w:val="24"/>
        </w:rPr>
        <w:t>2.1</w:t>
      </w:r>
      <w:r w:rsidR="001375CF">
        <w:rPr>
          <w:rFonts w:hint="eastAsia"/>
          <w:sz w:val="24"/>
        </w:rPr>
        <w:t>中的负号去除，</w:t>
      </w:r>
      <w:r w:rsidR="00CE4A7C">
        <w:rPr>
          <w:rFonts w:hint="eastAsia"/>
          <w:sz w:val="24"/>
        </w:rPr>
        <w:t>得到一个简洁的公式：</w:t>
      </w:r>
    </w:p>
    <w:p w14:paraId="557944C9" w14:textId="4341FC68" w:rsidR="00CE4A7C" w:rsidRPr="0040700E" w:rsidRDefault="0040700E" w:rsidP="0054774A">
      <w:pPr>
        <w:pStyle w:val="af9"/>
        <w:spacing w:line="240" w:lineRule="auto"/>
      </w:pPr>
      <w:r>
        <w:rPr>
          <w:rFonts w:ascii="Times New Roman" w:hAnsi="Times New Roman"/>
        </w:rPr>
        <w:tab/>
      </w:r>
      <w:r>
        <w:rPr>
          <w:rFonts w:ascii="Times New Roman" w:hAnsi="Times New Roman"/>
        </w:rPr>
        <w:tab/>
      </w:r>
      <m:oMath>
        <m:f>
          <m:fPr>
            <m:ctrlPr/>
          </m:fPr>
          <m:num>
            <m:r>
              <m:t>Z</m:t>
            </m:r>
          </m:num>
          <m:den>
            <m:r>
              <w:rPr>
                <w:rFonts w:hint="eastAsia"/>
              </w:rPr>
              <m:t>f</m:t>
            </m:r>
          </m:den>
        </m:f>
        <m:r>
          <m:rPr>
            <m:sty m:val="p"/>
          </m:rPr>
          <m:t xml:space="preserve">= </m:t>
        </m:r>
        <m:f>
          <m:fPr>
            <m:ctrlPr/>
          </m:fPr>
          <m:num>
            <m:r>
              <m:t>X</m:t>
            </m:r>
          </m:num>
          <m:den>
            <m:sSup>
              <m:sSupPr>
                <m:ctrlPr/>
              </m:sSupPr>
              <m:e>
                <m:r>
                  <m:t>X</m:t>
                </m:r>
              </m:e>
              <m:sup>
                <m:r>
                  <m:rPr>
                    <m:sty m:val="p"/>
                  </m:rPr>
                  <m:t>'</m:t>
                </m:r>
              </m:sup>
            </m:sSup>
          </m:den>
        </m:f>
        <m:r>
          <m:rPr>
            <m:sty m:val="p"/>
          </m:rPr>
          <m:t xml:space="preserve">= </m:t>
        </m:r>
        <m:f>
          <m:fPr>
            <m:ctrlPr/>
          </m:fPr>
          <m:num>
            <m:r>
              <m:t>Y</m:t>
            </m:r>
          </m:num>
          <m:den>
            <m:sSup>
              <m:sSupPr>
                <m:ctrlPr/>
              </m:sSupPr>
              <m:e>
                <m:r>
                  <m:t>Y</m:t>
                </m:r>
              </m:e>
              <m:sup>
                <m:r>
                  <m:rPr>
                    <m:sty m:val="p"/>
                  </m:rPr>
                  <m:t>'</m:t>
                </m:r>
              </m:sup>
            </m:sSup>
          </m:den>
        </m:f>
      </m:oMath>
      <w:r w:rsidRPr="0040700E">
        <w:tab/>
      </w:r>
      <w:r w:rsidRPr="0040700E">
        <w:tab/>
      </w:r>
      <w:r w:rsidRPr="0040700E">
        <w:tab/>
      </w:r>
      <w:r w:rsidRPr="0040700E">
        <w:tab/>
      </w:r>
      <w:r w:rsidRPr="0040700E">
        <w:tab/>
      </w:r>
      <w:r w:rsidRPr="0040700E">
        <w:tab/>
      </w:r>
      <w:r>
        <w:t xml:space="preserve">   </w:t>
      </w:r>
      <w:r w:rsidRPr="0040700E">
        <w:tab/>
      </w:r>
      <w:r w:rsidRPr="0040700E">
        <w:tab/>
      </w:r>
      <w:r w:rsidR="00CE4A7C" w:rsidRPr="003B7E68">
        <w:rPr>
          <w:rFonts w:ascii="Times New Roman" w:hAnsi="Times New Roman"/>
        </w:rPr>
        <w:t>(2.2)</w:t>
      </w:r>
    </w:p>
    <w:p w14:paraId="46AFD782" w14:textId="609438F1" w:rsidR="0067397F" w:rsidRDefault="00CE4A7C" w:rsidP="00CE4A7C">
      <w:pPr>
        <w:spacing w:line="440" w:lineRule="exact"/>
        <w:rPr>
          <w:sz w:val="24"/>
        </w:rPr>
      </w:pPr>
      <w:r>
        <w:rPr>
          <w:sz w:val="24"/>
        </w:rPr>
        <w:tab/>
      </w:r>
      <w:r>
        <w:rPr>
          <w:rFonts w:hint="eastAsia"/>
          <w:sz w:val="24"/>
        </w:rPr>
        <w:t>将公式</w:t>
      </w:r>
      <w:r>
        <w:rPr>
          <w:rFonts w:hint="eastAsia"/>
          <w:sz w:val="24"/>
        </w:rPr>
        <w:t>2.2</w:t>
      </w:r>
      <w:r>
        <w:rPr>
          <w:rFonts w:hint="eastAsia"/>
          <w:sz w:val="24"/>
        </w:rPr>
        <w:t>进行变换可得，</w:t>
      </w:r>
    </w:p>
    <w:p w14:paraId="4BF3B16B" w14:textId="41427B26" w:rsidR="0067397F" w:rsidRDefault="0067397F" w:rsidP="0054774A">
      <w:pPr>
        <w:rPr>
          <w:sz w:val="24"/>
        </w:rPr>
      </w:pPr>
      <w:r>
        <w:rPr>
          <w:szCs w:val="22"/>
        </w:rPr>
        <w:tab/>
      </w:r>
      <w:r>
        <w:rPr>
          <w:szCs w:val="22"/>
        </w:rPr>
        <w:tab/>
      </w:r>
      <w:r>
        <w:rPr>
          <w:szCs w:val="22"/>
        </w:rPr>
        <w:tab/>
      </w:r>
      <w:r>
        <w:rPr>
          <w:szCs w:val="22"/>
        </w:rPr>
        <w:tab/>
      </w:r>
      <w:r>
        <w:rPr>
          <w:szCs w:val="22"/>
        </w:rPr>
        <w:tab/>
      </w:r>
      <w:r>
        <w:rPr>
          <w:szCs w:val="22"/>
        </w:rPr>
        <w:tab/>
        <w:t xml:space="preserve">    </w:t>
      </w:r>
      <w:r>
        <w:rPr>
          <w:szCs w:val="22"/>
        </w:rPr>
        <w:tab/>
      </w:r>
      <m:oMath>
        <m:sSup>
          <m:sSupPr>
            <m:ctrlPr>
              <w:rPr>
                <w:rFonts w:ascii="Cambria Math" w:hAnsi="Cambria Math"/>
              </w:rPr>
            </m:ctrlPr>
          </m:sSupPr>
          <m:e>
            <m:r>
              <w:rPr>
                <w:rFonts w:ascii="Cambria Math" w:hAnsi="Cambria Math"/>
              </w:rPr>
              <m:t>Y</m:t>
            </m:r>
          </m:e>
          <m:sup>
            <m:r>
              <m:rPr>
                <m:sty m:val="p"/>
              </m:rPr>
              <w:rPr>
                <w:rFonts w:ascii="Cambria Math" w:hAnsi="Cambria Math"/>
              </w:rPr>
              <m:t>'</m:t>
            </m:r>
          </m:sup>
        </m:sSup>
        <m:r>
          <m:rPr>
            <m:sty m:val="p"/>
          </m:rPr>
          <w:rPr>
            <w:rFonts w:ascii="Cambria Math" w:hAnsi="Cambria Math"/>
          </w:rPr>
          <m:t>=</m:t>
        </m:r>
        <m:r>
          <w:rPr>
            <w:rFonts w:ascii="Cambria Math" w:hAnsi="Cambria Math" w:hint="eastAsia"/>
          </w:rPr>
          <m:t>f</m:t>
        </m:r>
        <m:f>
          <m:fPr>
            <m:ctrlPr>
              <w:rPr>
                <w:rFonts w:ascii="Cambria Math" w:hAnsi="Cambria Math"/>
              </w:rPr>
            </m:ctrlPr>
          </m:fPr>
          <m:num>
            <m:r>
              <w:rPr>
                <w:rFonts w:ascii="Cambria Math" w:hAnsi="Cambria Math"/>
              </w:rPr>
              <m:t>Y</m:t>
            </m:r>
          </m:num>
          <m:den>
            <m:r>
              <w:rPr>
                <w:rFonts w:ascii="Cambria Math" w:hAnsi="Cambria Math"/>
              </w:rPr>
              <m:t>Z</m:t>
            </m:r>
          </m:den>
        </m:f>
      </m:oMath>
      <w:r>
        <w:rPr>
          <w:szCs w:val="22"/>
        </w:rPr>
        <w:tab/>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r>
          <w:rPr>
            <w:rFonts w:ascii="Cambria Math" w:hAnsi="Cambria Math" w:hint="eastAsia"/>
          </w:rPr>
          <m:t>f</m:t>
        </m:r>
        <m:f>
          <m:fPr>
            <m:ctrlPr>
              <w:rPr>
                <w:rFonts w:ascii="Cambria Math" w:hAnsi="Cambria Math"/>
              </w:rPr>
            </m:ctrlPr>
          </m:fPr>
          <m:num>
            <m:r>
              <w:rPr>
                <w:rFonts w:ascii="Cambria Math" w:hAnsi="Cambria Math"/>
              </w:rPr>
              <m:t>X</m:t>
            </m:r>
          </m:num>
          <m:den>
            <m:r>
              <w:rPr>
                <w:rFonts w:ascii="Cambria Math" w:hAnsi="Cambria Math"/>
              </w:rPr>
              <m:t>Z</m:t>
            </m:r>
          </m:den>
        </m:f>
      </m:oMath>
      <w:r>
        <w:rPr>
          <w:szCs w:val="22"/>
        </w:rPr>
        <w:tab/>
      </w:r>
      <w:r>
        <w:rPr>
          <w:szCs w:val="22"/>
        </w:rPr>
        <w:tab/>
      </w:r>
      <w:r>
        <w:rPr>
          <w:szCs w:val="22"/>
        </w:rPr>
        <w:tab/>
        <w:t xml:space="preserve">        </w:t>
      </w:r>
      <w:r>
        <w:rPr>
          <w:szCs w:val="22"/>
        </w:rPr>
        <w:tab/>
      </w:r>
      <w:r>
        <w:rPr>
          <w:szCs w:val="22"/>
        </w:rPr>
        <w:tab/>
        <w:t xml:space="preserve"> </w:t>
      </w:r>
      <w:r w:rsidRPr="00CE4A7C">
        <w:rPr>
          <w:szCs w:val="22"/>
        </w:rPr>
        <w:t xml:space="preserve"> (2.3)</w:t>
      </w:r>
    </w:p>
    <w:p w14:paraId="39770BB5" w14:textId="1311530E" w:rsidR="0040700E" w:rsidRPr="0040700E" w:rsidRDefault="0054774A" w:rsidP="0054774A">
      <w:pPr>
        <w:pStyle w:val="af9"/>
        <w:spacing w:line="240" w:lineRule="auto"/>
      </w:pPr>
      <w:r>
        <w:rPr>
          <w:noProof/>
        </w:rPr>
        <mc:AlternateContent>
          <mc:Choice Requires="wps">
            <w:drawing>
              <wp:anchor distT="0" distB="0" distL="114300" distR="114300" simplePos="0" relativeHeight="251578880" behindDoc="0" locked="0" layoutInCell="1" allowOverlap="1" wp14:anchorId="331F4E9C" wp14:editId="2808F042">
                <wp:simplePos x="0" y="0"/>
                <wp:positionH relativeFrom="column">
                  <wp:posOffset>1165225</wp:posOffset>
                </wp:positionH>
                <wp:positionV relativeFrom="paragraph">
                  <wp:posOffset>2097405</wp:posOffset>
                </wp:positionV>
                <wp:extent cx="3309620" cy="635"/>
                <wp:effectExtent l="0" t="0" r="0" b="0"/>
                <wp:wrapTopAndBottom/>
                <wp:docPr id="1" name="文本框 1"/>
                <wp:cNvGraphicFramePr/>
                <a:graphic xmlns:a="http://schemas.openxmlformats.org/drawingml/2006/main">
                  <a:graphicData uri="http://schemas.microsoft.com/office/word/2010/wordprocessingShape">
                    <wps:wsp>
                      <wps:cNvSpPr txBox="1"/>
                      <wps:spPr>
                        <a:xfrm>
                          <a:off x="0" y="0"/>
                          <a:ext cx="3309620" cy="635"/>
                        </a:xfrm>
                        <a:prstGeom prst="rect">
                          <a:avLst/>
                        </a:prstGeom>
                        <a:solidFill>
                          <a:prstClr val="white"/>
                        </a:solidFill>
                        <a:ln>
                          <a:noFill/>
                        </a:ln>
                      </wps:spPr>
                      <wps:txbx>
                        <w:txbxContent>
                          <w:p w14:paraId="403220CC" w14:textId="128E29FA" w:rsidR="007D5827" w:rsidRPr="00EC266B" w:rsidRDefault="007D5827" w:rsidP="00946D93">
                            <w:pPr>
                              <w:pStyle w:val="aff"/>
                              <w:rPr>
                                <w:rFonts w:ascii="Times New Roman" w:hAnsi="Times New Roman"/>
                                <w:noProof/>
                                <w:sz w:val="24"/>
                                <w:szCs w:val="24"/>
                              </w:rPr>
                            </w:pPr>
                            <w:r>
                              <w:rPr>
                                <w:rFonts w:hint="eastAsia"/>
                              </w:rPr>
                              <w:t>图</w:t>
                            </w:r>
                            <w:r w:rsidRPr="00CB3748">
                              <w:rPr>
                                <w:rFonts w:ascii="Times New Roman" w:hAnsi="Times New Roman"/>
                              </w:rPr>
                              <w:t>2-3</w:t>
                            </w:r>
                            <w:r>
                              <w:rPr>
                                <w:rFonts w:hint="eastAsia"/>
                              </w:rPr>
                              <w:t>等价的针孔相机模型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31F4E9C" id="_x0000_t202" coordsize="21600,21600" o:spt="202" path="m,l,21600r21600,l21600,xe">
                <v:stroke joinstyle="miter"/>
                <v:path gradientshapeok="t" o:connecttype="rect"/>
              </v:shapetype>
              <v:shape id="文本框 1" o:spid="_x0000_s1026" type="#_x0000_t202" style="position:absolute;left:0;text-align:left;margin-left:91.75pt;margin-top:165.15pt;width:260.6pt;height:.05pt;z-index:25157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" stroked="f">
                <v:textbox style="mso-fit-shape-to-text:t" inset="0,0,0,0">
                  <w:txbxContent>
                    <w:p w14:paraId="403220CC" w14:textId="128E29FA" w:rsidR="007D5827" w:rsidRPr="00EC266B" w:rsidRDefault="007D5827" w:rsidP="00946D93">
                      <w:pPr>
                        <w:pStyle w:val="aff"/>
                        <w:rPr>
                          <w:rFonts w:ascii="Times New Roman" w:hAnsi="Times New Roman"/>
                          <w:noProof/>
                          <w:sz w:val="24"/>
                          <w:szCs w:val="24"/>
                        </w:rPr>
                      </w:pPr>
                      <w:r>
                        <w:rPr>
                          <w:rFonts w:hint="eastAsia"/>
                        </w:rPr>
                        <w:t>图</w:t>
                      </w:r>
                      <w:r w:rsidRPr="00CB3748">
                        <w:rPr>
                          <w:rFonts w:ascii="Times New Roman" w:hAnsi="Times New Roman"/>
                        </w:rPr>
                        <w:t>2-3</w:t>
                      </w:r>
                      <w:r>
                        <w:rPr>
                          <w:rFonts w:hint="eastAsia"/>
                        </w:rPr>
                        <w:t>等价的针孔相机模型</w:t>
                      </w:r>
                    </w:p>
                  </w:txbxContent>
                </v:textbox>
                <w10:wrap type="topAndBottom"/>
              </v:shape>
            </w:pict>
          </mc:Fallback>
        </mc:AlternateContent>
      </w:r>
      <w:r>
        <w:rPr>
          <w:rFonts w:hint="eastAsia"/>
          <w:noProof/>
        </w:rPr>
        <w:drawing>
          <wp:inline distT="0" distB="0" distL="0" distR="0" wp14:anchorId="331D8C4F" wp14:editId="241C181A">
            <wp:extent cx="2385646" cy="139925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等价.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01049" cy="1408289"/>
                    </a:xfrm>
                    <a:prstGeom prst="rect">
                      <a:avLst/>
                    </a:prstGeom>
                  </pic:spPr>
                </pic:pic>
              </a:graphicData>
            </a:graphic>
          </wp:inline>
        </w:drawing>
      </w:r>
    </w:p>
    <w:p w14:paraId="6503D5CE" w14:textId="7C94C8C7" w:rsidR="005504E3" w:rsidRPr="005504E3" w:rsidRDefault="00765EE1" w:rsidP="007D5827">
      <w:pPr>
        <w:pStyle w:val="afd"/>
      </w:pPr>
      <w:bookmarkStart w:id="67" w:name="_Toc40684947"/>
      <w:r>
        <w:rPr>
          <w:rFonts w:hint="eastAsia"/>
        </w:rPr>
        <w:lastRenderedPageBreak/>
        <w:t>2.1.3</w:t>
      </w:r>
      <w:r>
        <w:t xml:space="preserve"> </w:t>
      </w:r>
      <w:r>
        <w:rPr>
          <w:rFonts w:hint="eastAsia"/>
        </w:rPr>
        <w:t>相机模型中的四大坐标系之间的关系</w:t>
      </w:r>
      <w:bookmarkEnd w:id="67"/>
    </w:p>
    <w:p w14:paraId="5C40AD97" w14:textId="56761E44" w:rsidR="005504E3" w:rsidRDefault="00F840DD" w:rsidP="00946D93">
      <w:pPr>
        <w:spacing w:line="440" w:lineRule="exact"/>
        <w:rPr>
          <w:sz w:val="24"/>
        </w:rPr>
      </w:pPr>
      <w:r>
        <w:rPr>
          <w:rFonts w:hint="eastAsia"/>
          <w:sz w:val="24"/>
        </w:rPr>
        <w:t>（</w:t>
      </w:r>
      <w:r>
        <w:rPr>
          <w:rFonts w:hint="eastAsia"/>
          <w:sz w:val="24"/>
        </w:rPr>
        <w:t>1</w:t>
      </w:r>
      <w:r>
        <w:rPr>
          <w:rFonts w:hint="eastAsia"/>
          <w:sz w:val="24"/>
        </w:rPr>
        <w:t>）</w:t>
      </w:r>
      <w:r w:rsidR="005504E3">
        <w:rPr>
          <w:rFonts w:hint="eastAsia"/>
          <w:sz w:val="24"/>
        </w:rPr>
        <w:t>从世界坐标系到相机坐标系的转换关系</w:t>
      </w:r>
    </w:p>
    <w:p w14:paraId="0C740C92" w14:textId="50409CE4" w:rsidR="00F840DD" w:rsidRPr="00DF33E5" w:rsidRDefault="00F840DD" w:rsidP="00DF33E5">
      <w:pPr>
        <w:spacing w:line="440" w:lineRule="exact"/>
        <w:rPr>
          <w:rFonts w:ascii="宋体" w:hAnsi="宋体"/>
          <w:sz w:val="24"/>
        </w:rPr>
      </w:pPr>
      <w:r>
        <w:tab/>
      </w:r>
      <w:r w:rsidRPr="00DF33E5">
        <w:rPr>
          <w:rFonts w:ascii="宋体" w:hAnsi="宋体" w:hint="eastAsia"/>
          <w:sz w:val="24"/>
        </w:rPr>
        <w:t>在三维世界里，每一个物体在不同的参考系上表示的位置有所不同，如图2-1中的三维坐标点</w:t>
      </w:r>
      <m:oMath>
        <m:r>
          <w:rPr>
            <w:rFonts w:ascii="Cambria Math" w:hAnsi="Cambria Math" w:hint="eastAsia"/>
            <w:sz w:val="24"/>
          </w:rPr>
          <m:t>P</m:t>
        </m:r>
      </m:oMath>
      <w:r w:rsidRPr="00DF33E5">
        <w:rPr>
          <w:rFonts w:ascii="宋体" w:hAnsi="宋体" w:hint="eastAsia"/>
          <w:sz w:val="24"/>
        </w:rPr>
        <w:t>在世界坐标系上所在的位置与在相机坐标系上的位置有所不同，但这两个坐标系存在着一定的关系，它们可以相互转换。因此，假设世界坐标系为</w:t>
      </w:r>
      <m:oMath>
        <m:sSub>
          <m:sSubPr>
            <m:ctrlPr>
              <w:rPr>
                <w:rFonts w:ascii="Cambria Math" w:hAnsi="Cambria Math"/>
                <w:i/>
                <w:sz w:val="24"/>
              </w:rPr>
            </m:ctrlPr>
          </m:sSubPr>
          <m:e>
            <m:r>
              <w:rPr>
                <w:rFonts w:ascii="Cambria Math" w:hAnsi="Cambria Math"/>
                <w:sz w:val="24"/>
              </w:rPr>
              <m:t>O</m:t>
            </m:r>
          </m:e>
          <m:sub>
            <m:r>
              <w:rPr>
                <w:rFonts w:ascii="Cambria Math" w:hAnsi="Cambria Math" w:hint="eastAsia"/>
                <w:sz w:val="24"/>
              </w:rPr>
              <m:t>w</m:t>
            </m:r>
          </m:sub>
        </m:sSub>
        <m:r>
          <w:rPr>
            <w:rFonts w:ascii="Cambria Math" w:eastAsia="微软雅黑" w:hAnsi="Cambria Math" w:cs="微软雅黑" w:hint="eastAsia"/>
            <w:sz w:val="24"/>
          </w:rPr>
          <m:t>-</m:t>
        </m:r>
        <m:sSub>
          <m:sSubPr>
            <m:ctrlPr>
              <w:rPr>
                <w:rFonts w:ascii="Cambria Math" w:eastAsia="微软雅黑" w:hAnsi="微软雅黑" w:cs="微软雅黑"/>
                <w:i/>
                <w:sz w:val="24"/>
              </w:rPr>
            </m:ctrlPr>
          </m:sSubPr>
          <m:e>
            <m:r>
              <w:rPr>
                <w:rFonts w:ascii="Cambria Math" w:eastAsia="微软雅黑" w:hAnsi="微软雅黑" w:cs="微软雅黑"/>
                <w:sz w:val="24"/>
              </w:rPr>
              <m:t>X</m:t>
            </m:r>
          </m:e>
          <m:sub>
            <m:r>
              <w:rPr>
                <w:rFonts w:ascii="Cambria Math" w:eastAsia="微软雅黑" w:hAnsi="微软雅黑" w:cs="微软雅黑"/>
                <w:sz w:val="24"/>
              </w:rPr>
              <m:t>w</m:t>
            </m:r>
          </m:sub>
        </m:sSub>
        <m:sSub>
          <m:sSubPr>
            <m:ctrlPr>
              <w:rPr>
                <w:rFonts w:ascii="Cambria Math" w:eastAsia="微软雅黑" w:hAnsi="微软雅黑" w:cs="微软雅黑"/>
                <w:i/>
                <w:sz w:val="24"/>
              </w:rPr>
            </m:ctrlPr>
          </m:sSubPr>
          <m:e>
            <m:r>
              <w:rPr>
                <w:rFonts w:ascii="Cambria Math" w:eastAsia="微软雅黑" w:hAnsi="微软雅黑" w:cs="微软雅黑"/>
                <w:sz w:val="24"/>
              </w:rPr>
              <m:t>Y</m:t>
            </m:r>
          </m:e>
          <m:sub>
            <m:r>
              <w:rPr>
                <w:rFonts w:ascii="Cambria Math" w:eastAsia="微软雅黑" w:hAnsi="微软雅黑" w:cs="微软雅黑"/>
                <w:sz w:val="24"/>
              </w:rPr>
              <m:t>w</m:t>
            </m:r>
          </m:sub>
        </m:sSub>
        <m:sSub>
          <m:sSubPr>
            <m:ctrlPr>
              <w:rPr>
                <w:rFonts w:ascii="Cambria Math" w:eastAsia="微软雅黑" w:hAnsi="微软雅黑" w:cs="微软雅黑"/>
                <w:i/>
                <w:sz w:val="24"/>
              </w:rPr>
            </m:ctrlPr>
          </m:sSubPr>
          <m:e>
            <m:r>
              <w:rPr>
                <w:rFonts w:ascii="Cambria Math" w:eastAsia="微软雅黑" w:hAnsi="微软雅黑" w:cs="微软雅黑"/>
                <w:sz w:val="24"/>
              </w:rPr>
              <m:t>Z</m:t>
            </m:r>
          </m:e>
          <m:sub>
            <m:r>
              <w:rPr>
                <w:rFonts w:ascii="Cambria Math" w:eastAsia="微软雅黑" w:hAnsi="微软雅黑" w:cs="微软雅黑"/>
                <w:sz w:val="24"/>
              </w:rPr>
              <m:t>w</m:t>
            </m:r>
          </m:sub>
        </m:sSub>
      </m:oMath>
      <w:r w:rsidRPr="00DF33E5">
        <w:rPr>
          <w:rFonts w:ascii="宋体" w:hAnsi="宋体" w:hint="eastAsia"/>
          <w:sz w:val="24"/>
        </w:rPr>
        <w:t>，</w:t>
      </w:r>
      <w:r w:rsidR="00FB563A" w:rsidRPr="00DF33E5">
        <w:rPr>
          <w:rFonts w:ascii="宋体" w:hAnsi="宋体" w:hint="eastAsia"/>
          <w:sz w:val="24"/>
        </w:rPr>
        <w:t>相机坐标系为</w:t>
      </w:r>
      <m:oMath>
        <m:sSub>
          <m:sSubPr>
            <m:ctrlPr>
              <w:rPr>
                <w:rFonts w:ascii="Cambria Math" w:hAnsi="Cambria Math"/>
                <w:i/>
                <w:sz w:val="24"/>
              </w:rPr>
            </m:ctrlPr>
          </m:sSubPr>
          <m:e>
            <m:r>
              <w:rPr>
                <w:rFonts w:ascii="Cambria Math" w:hAnsi="Cambria Math"/>
                <w:sz w:val="24"/>
              </w:rPr>
              <m:t>O</m:t>
            </m:r>
          </m:e>
          <m:sub>
            <m:r>
              <w:rPr>
                <w:rFonts w:ascii="Cambria Math" w:hAnsi="Cambria Math"/>
                <w:sz w:val="24"/>
              </w:rPr>
              <m:t>c</m:t>
            </m:r>
          </m:sub>
        </m:sSub>
        <m:r>
          <w:rPr>
            <w:rFonts w:ascii="Cambria Math" w:eastAsia="微软雅黑" w:hAnsi="Cambria Math" w:cs="微软雅黑" w:hint="eastAsia"/>
            <w:sz w:val="24"/>
          </w:rPr>
          <m:t>-</m:t>
        </m:r>
        <m:sSub>
          <m:sSubPr>
            <m:ctrlPr>
              <w:rPr>
                <w:rFonts w:ascii="Cambria Math" w:eastAsia="微软雅黑" w:hAnsi="微软雅黑" w:cs="微软雅黑"/>
                <w:i/>
                <w:sz w:val="24"/>
              </w:rPr>
            </m:ctrlPr>
          </m:sSubPr>
          <m:e>
            <m:r>
              <w:rPr>
                <w:rFonts w:ascii="Cambria Math" w:eastAsia="微软雅黑" w:hAnsi="微软雅黑" w:cs="微软雅黑"/>
                <w:sz w:val="24"/>
              </w:rPr>
              <m:t>X</m:t>
            </m:r>
          </m:e>
          <m:sub>
            <m:r>
              <w:rPr>
                <w:rFonts w:ascii="Cambria Math" w:eastAsia="微软雅黑" w:hAnsi="微软雅黑" w:cs="微软雅黑"/>
                <w:sz w:val="24"/>
              </w:rPr>
              <m:t>c</m:t>
            </m:r>
          </m:sub>
        </m:sSub>
        <m:sSub>
          <m:sSubPr>
            <m:ctrlPr>
              <w:rPr>
                <w:rFonts w:ascii="Cambria Math" w:eastAsia="微软雅黑" w:hAnsi="微软雅黑" w:cs="微软雅黑"/>
                <w:i/>
                <w:sz w:val="24"/>
              </w:rPr>
            </m:ctrlPr>
          </m:sSubPr>
          <m:e>
            <m:r>
              <w:rPr>
                <w:rFonts w:ascii="Cambria Math" w:eastAsia="微软雅黑" w:hAnsi="微软雅黑" w:cs="微软雅黑"/>
                <w:sz w:val="24"/>
              </w:rPr>
              <m:t>Y</m:t>
            </m:r>
          </m:e>
          <m:sub>
            <m:r>
              <w:rPr>
                <w:rFonts w:ascii="Cambria Math" w:eastAsia="微软雅黑" w:hAnsi="微软雅黑" w:cs="微软雅黑"/>
                <w:sz w:val="24"/>
              </w:rPr>
              <m:t>c</m:t>
            </m:r>
          </m:sub>
        </m:sSub>
        <m:sSub>
          <m:sSubPr>
            <m:ctrlPr>
              <w:rPr>
                <w:rFonts w:ascii="Cambria Math" w:eastAsia="微软雅黑" w:hAnsi="微软雅黑" w:cs="微软雅黑"/>
                <w:i/>
                <w:sz w:val="24"/>
              </w:rPr>
            </m:ctrlPr>
          </m:sSubPr>
          <m:e>
            <m:r>
              <w:rPr>
                <w:rFonts w:ascii="Cambria Math" w:eastAsia="微软雅黑" w:hAnsi="微软雅黑" w:cs="微软雅黑"/>
                <w:sz w:val="24"/>
              </w:rPr>
              <m:t>Z</m:t>
            </m:r>
          </m:e>
          <m:sub>
            <m:r>
              <w:rPr>
                <w:rFonts w:ascii="Cambria Math" w:eastAsia="微软雅黑" w:hAnsi="微软雅黑" w:cs="微软雅黑"/>
                <w:sz w:val="24"/>
              </w:rPr>
              <m:t>c</m:t>
            </m:r>
          </m:sub>
        </m:sSub>
      </m:oMath>
      <w:r w:rsidR="00FB563A" w:rsidRPr="00DF33E5">
        <w:rPr>
          <w:rFonts w:ascii="宋体" w:hAnsi="宋体" w:hint="eastAsia"/>
          <w:sz w:val="24"/>
        </w:rPr>
        <w:t>，物体从世界坐标系转换到相机坐标系的过程，可以用旋转矩阵</w:t>
      </w:r>
      <m:oMath>
        <m:r>
          <w:rPr>
            <w:rFonts w:ascii="Cambria Math" w:hAnsi="Cambria Math" w:hint="eastAsia"/>
            <w:sz w:val="24"/>
          </w:rPr>
          <m:t>R</m:t>
        </m:r>
      </m:oMath>
      <w:r w:rsidR="00FB563A" w:rsidRPr="00DF33E5">
        <w:rPr>
          <w:rFonts w:ascii="宋体" w:hAnsi="宋体" w:hint="eastAsia"/>
          <w:sz w:val="24"/>
        </w:rPr>
        <w:t>和平移矩阵</w:t>
      </w:r>
      <m:oMath>
        <m:r>
          <w:rPr>
            <w:rFonts w:ascii="Cambria Math" w:hAnsi="Cambria Math" w:hint="eastAsia"/>
            <w:sz w:val="24"/>
          </w:rPr>
          <m:t>t</m:t>
        </m:r>
      </m:oMath>
      <w:r w:rsidR="00FB563A" w:rsidRPr="00DF33E5">
        <w:rPr>
          <w:rFonts w:ascii="宋体" w:hAnsi="宋体" w:hint="eastAsia"/>
          <w:sz w:val="24"/>
        </w:rPr>
        <w:t>来表示，如公式(</w:t>
      </w:r>
      <w:r w:rsidR="00FB563A" w:rsidRPr="00CB3748">
        <w:rPr>
          <w:sz w:val="24"/>
        </w:rPr>
        <w:t>2.4</w:t>
      </w:r>
      <w:r w:rsidR="00FB563A" w:rsidRPr="00DF33E5">
        <w:rPr>
          <w:rFonts w:ascii="宋体" w:hAnsi="宋体"/>
          <w:sz w:val="24"/>
        </w:rPr>
        <w:t>)</w:t>
      </w:r>
      <w:r w:rsidR="00FB563A" w:rsidRPr="00DF33E5">
        <w:rPr>
          <w:rFonts w:ascii="宋体" w:hAnsi="宋体" w:hint="eastAsia"/>
          <w:sz w:val="24"/>
        </w:rPr>
        <w:t>所示。</w:t>
      </w:r>
    </w:p>
    <w:p w14:paraId="59CFBC34" w14:textId="3D4515F3" w:rsidR="00FB563A" w:rsidRDefault="00FB563A" w:rsidP="0054774A">
      <w:pPr>
        <w:pStyle w:val="af9"/>
        <w:spacing w:line="240" w:lineRule="auto"/>
        <w:rPr>
          <w:rFonts w:ascii="宋体" w:hAnsi="宋体"/>
        </w:rPr>
      </w:pPr>
      <w:r>
        <w:rPr>
          <w:rFonts w:ascii="宋体" w:hAnsi="宋体"/>
        </w:rPr>
        <w:t xml:space="preserve">      </w:t>
      </w:r>
      <w:r w:rsidR="00602928">
        <w:rPr>
          <w:rFonts w:ascii="宋体" w:hAnsi="宋体"/>
        </w:rPr>
        <w:tab/>
      </w:r>
      <w:r>
        <w:rPr>
          <w:rFonts w:ascii="宋体" w:hAnsi="宋体"/>
        </w:rPr>
        <w:t xml:space="preserve">  </w:t>
      </w:r>
      <m:oMath>
        <m:d>
          <m:dPr>
            <m:begChr m:val="["/>
            <m:endChr m:val="]"/>
            <m:ctrlPr/>
          </m:dPr>
          <m:e>
            <m:eqArr>
              <m:eqArrPr>
                <m:ctrlPr/>
              </m:eqArrPr>
              <m:e>
                <m:m>
                  <m:mPr>
                    <m:mcs>
                      <m:mc>
                        <m:mcPr>
                          <m:count m:val="1"/>
                          <m:mcJc m:val="center"/>
                        </m:mcPr>
                      </m:mc>
                    </m:mcs>
                    <m:ctrlPr/>
                  </m:mPr>
                  <m:mr>
                    <m:e>
                      <m:sSub>
                        <m:sSubPr>
                          <m:ctrlPr/>
                        </m:sSubPr>
                        <m:e>
                          <m:r>
                            <m:t>X</m:t>
                          </m:r>
                        </m:e>
                        <m:sub>
                          <m:r>
                            <w:rPr>
                              <w:rFonts w:hint="eastAsia"/>
                            </w:rPr>
                            <m:t>c</m:t>
                          </m:r>
                        </m:sub>
                      </m:sSub>
                    </m:e>
                  </m:mr>
                  <m:mr>
                    <m:e>
                      <m:sSub>
                        <m:sSubPr>
                          <m:ctrlPr/>
                        </m:sSubPr>
                        <m:e>
                          <m:r>
                            <m:t>Y</m:t>
                          </m:r>
                        </m:e>
                        <m:sub>
                          <m:r>
                            <m:t>c</m:t>
                          </m:r>
                        </m:sub>
                      </m:sSub>
                    </m:e>
                  </m:mr>
                  <m:mr>
                    <m:e>
                      <m:sSub>
                        <m:sSubPr>
                          <m:ctrlPr/>
                        </m:sSubPr>
                        <m:e>
                          <m:r>
                            <m:t>Z</m:t>
                          </m:r>
                        </m:e>
                        <m:sub>
                          <m:r>
                            <m:t>c</m:t>
                          </m:r>
                        </m:sub>
                      </m:sSub>
                    </m:e>
                  </m:mr>
                </m:m>
              </m:e>
            </m:eqArr>
          </m:e>
        </m:d>
        <m:r>
          <m:rPr>
            <m:sty m:val="p"/>
          </m:rPr>
          <m:t>=</m:t>
        </m:r>
        <m:r>
          <m:t>R</m:t>
        </m:r>
        <m:d>
          <m:dPr>
            <m:begChr m:val="["/>
            <m:endChr m:val="]"/>
            <m:ctrlPr/>
          </m:dPr>
          <m:e>
            <m:eqArr>
              <m:eqArrPr>
                <m:ctrlPr/>
              </m:eqArrPr>
              <m:e>
                <m:m>
                  <m:mPr>
                    <m:mcs>
                      <m:mc>
                        <m:mcPr>
                          <m:count m:val="1"/>
                          <m:mcJc m:val="center"/>
                        </m:mcPr>
                      </m:mc>
                    </m:mcs>
                    <m:ctrlPr/>
                  </m:mPr>
                  <m:mr>
                    <m:e>
                      <m:sSub>
                        <m:sSubPr>
                          <m:ctrlPr/>
                        </m:sSubPr>
                        <m:e>
                          <m:r>
                            <m:t>X</m:t>
                          </m:r>
                        </m:e>
                        <m:sub>
                          <m:r>
                            <m:t>w</m:t>
                          </m:r>
                        </m:sub>
                      </m:sSub>
                    </m:e>
                  </m:mr>
                  <m:mr>
                    <m:e>
                      <m:sSub>
                        <m:sSubPr>
                          <m:ctrlPr/>
                        </m:sSubPr>
                        <m:e>
                          <m:r>
                            <m:t>Y</m:t>
                          </m:r>
                        </m:e>
                        <m:sub>
                          <m:r>
                            <m:t>w</m:t>
                          </m:r>
                        </m:sub>
                      </m:sSub>
                    </m:e>
                  </m:mr>
                  <m:mr>
                    <m:e>
                      <m:sSub>
                        <m:sSubPr>
                          <m:ctrlPr/>
                        </m:sSubPr>
                        <m:e>
                          <m:r>
                            <m:t>Z</m:t>
                          </m:r>
                        </m:e>
                        <m:sub>
                          <m:r>
                            <m:t>w</m:t>
                          </m:r>
                        </m:sub>
                      </m:sSub>
                    </m:e>
                  </m:mr>
                </m:m>
              </m:e>
            </m:eqArr>
          </m:e>
        </m:d>
        <m:r>
          <m:rPr>
            <m:sty m:val="p"/>
          </m:rPr>
          <m:t>+</m:t>
        </m:r>
        <m:r>
          <m:t>t</m:t>
        </m:r>
      </m:oMath>
      <w:r>
        <w:rPr>
          <w:rFonts w:ascii="宋体" w:hAnsi="宋体"/>
          <w:iCs/>
        </w:rPr>
        <w:tab/>
      </w:r>
      <w:r>
        <w:rPr>
          <w:rFonts w:ascii="宋体" w:hAnsi="宋体"/>
          <w:iCs/>
        </w:rPr>
        <w:tab/>
      </w:r>
      <w:r>
        <w:rPr>
          <w:rFonts w:ascii="宋体" w:hAnsi="宋体"/>
          <w:iCs/>
        </w:rPr>
        <w:tab/>
      </w:r>
      <w:r>
        <w:rPr>
          <w:rFonts w:ascii="宋体" w:hAnsi="宋体"/>
          <w:iCs/>
        </w:rPr>
        <w:tab/>
      </w:r>
      <w:r>
        <w:rPr>
          <w:rFonts w:ascii="宋体" w:hAnsi="宋体"/>
          <w:iCs/>
        </w:rPr>
        <w:tab/>
      </w:r>
      <w:r>
        <w:rPr>
          <w:rFonts w:ascii="宋体" w:hAnsi="宋体"/>
          <w:iCs/>
        </w:rPr>
        <w:tab/>
      </w:r>
      <w:r>
        <w:rPr>
          <w:rFonts w:ascii="宋体" w:hAnsi="宋体"/>
          <w:iCs/>
        </w:rPr>
        <w:tab/>
      </w:r>
      <w:r w:rsidRPr="00CB3748">
        <w:rPr>
          <w:rFonts w:ascii="Times New Roman" w:hAnsi="Times New Roman"/>
        </w:rPr>
        <w:t>(2.4)</w:t>
      </w:r>
    </w:p>
    <w:p w14:paraId="2C45354D" w14:textId="7F0E200C" w:rsidR="00FB563A" w:rsidRPr="00DF33E5" w:rsidRDefault="00602928" w:rsidP="00DF33E5">
      <w:pPr>
        <w:spacing w:line="440" w:lineRule="exact"/>
        <w:rPr>
          <w:rFonts w:ascii="宋体" w:hAnsi="宋体"/>
          <w:sz w:val="24"/>
        </w:rPr>
      </w:pPr>
      <w:r>
        <w:rPr>
          <w:rFonts w:ascii="宋体" w:hAnsi="宋体"/>
        </w:rPr>
        <w:tab/>
      </w:r>
      <w:r w:rsidRPr="00DF33E5">
        <w:rPr>
          <w:rFonts w:ascii="宋体" w:hAnsi="宋体" w:hint="eastAsia"/>
          <w:sz w:val="24"/>
        </w:rPr>
        <w:t>将公式(</w:t>
      </w:r>
      <w:r w:rsidRPr="00DF33E5">
        <w:rPr>
          <w:rFonts w:ascii="宋体" w:hAnsi="宋体"/>
          <w:sz w:val="24"/>
        </w:rPr>
        <w:t>2.5)</w:t>
      </w:r>
      <w:r w:rsidRPr="00DF33E5">
        <w:rPr>
          <w:rFonts w:ascii="宋体" w:hAnsi="宋体" w:hint="eastAsia"/>
          <w:sz w:val="24"/>
        </w:rPr>
        <w:t>变换成齐次坐标系，如公式(</w:t>
      </w:r>
      <w:r w:rsidRPr="00DF33E5">
        <w:rPr>
          <w:rFonts w:ascii="宋体" w:hAnsi="宋体"/>
          <w:sz w:val="24"/>
        </w:rPr>
        <w:t>2.</w:t>
      </w:r>
      <w:r w:rsidRPr="00DF33E5">
        <w:rPr>
          <w:rFonts w:ascii="宋体" w:hAnsi="宋体" w:hint="eastAsia"/>
          <w:sz w:val="24"/>
        </w:rPr>
        <w:t>5</w:t>
      </w:r>
      <w:r w:rsidRPr="00DF33E5">
        <w:rPr>
          <w:rFonts w:ascii="宋体" w:hAnsi="宋体"/>
          <w:sz w:val="24"/>
        </w:rPr>
        <w:t>)</w:t>
      </w:r>
      <w:r w:rsidRPr="00DF33E5">
        <w:rPr>
          <w:rFonts w:ascii="宋体" w:hAnsi="宋体" w:hint="eastAsia"/>
          <w:sz w:val="24"/>
        </w:rPr>
        <w:t>所示：</w:t>
      </w:r>
    </w:p>
    <w:p w14:paraId="7DCB41AA" w14:textId="2498D7B3" w:rsidR="00602928" w:rsidRDefault="00602928" w:rsidP="0054774A">
      <w:pPr>
        <w:pStyle w:val="af9"/>
        <w:spacing w:line="240" w:lineRule="auto"/>
        <w:rPr>
          <w:rFonts w:ascii="宋体" w:hAnsi="宋体"/>
        </w:rPr>
      </w:pPr>
      <w:r>
        <w:rPr>
          <w:rFonts w:ascii="宋体" w:hAnsi="宋体"/>
        </w:rPr>
        <w:tab/>
      </w:r>
      <w:r>
        <w:rPr>
          <w:rFonts w:ascii="宋体" w:hAnsi="宋体"/>
        </w:rPr>
        <w:tab/>
      </w:r>
      <m:oMath>
        <m:d>
          <m:dPr>
            <m:begChr m:val="["/>
            <m:endChr m:val="]"/>
            <m:ctrlPr/>
          </m:dPr>
          <m:e>
            <m:eqArr>
              <m:eqArrPr>
                <m:ctrlPr/>
              </m:eqArrPr>
              <m:e>
                <m:eqArr>
                  <m:eqArrPr>
                    <m:ctrlPr/>
                  </m:eqArrPr>
                  <m:e>
                    <m:m>
                      <m:mPr>
                        <m:mcs>
                          <m:mc>
                            <m:mcPr>
                              <m:count m:val="1"/>
                              <m:mcJc m:val="center"/>
                            </m:mcPr>
                          </m:mc>
                        </m:mcs>
                        <m:ctrlPr/>
                      </m:mPr>
                      <m:mr>
                        <m:e>
                          <m:sSub>
                            <m:sSubPr>
                              <m:ctrlPr/>
                            </m:sSubPr>
                            <m:e>
                              <m:r>
                                <m:t>X</m:t>
                              </m:r>
                            </m:e>
                            <m:sub>
                              <m:r>
                                <w:rPr>
                                  <w:rFonts w:hint="eastAsia"/>
                                </w:rPr>
                                <m:t>c</m:t>
                              </m:r>
                            </m:sub>
                          </m:sSub>
                        </m:e>
                      </m:mr>
                      <m:mr>
                        <m:e>
                          <m:sSub>
                            <m:sSubPr>
                              <m:ctrlPr/>
                            </m:sSubPr>
                            <m:e>
                              <m:r>
                                <m:t>Y</m:t>
                              </m:r>
                            </m:e>
                            <m:sub>
                              <m:r>
                                <m:t>c</m:t>
                              </m:r>
                            </m:sub>
                          </m:sSub>
                        </m:e>
                      </m:mr>
                      <m:mr>
                        <m:e>
                          <m:sSub>
                            <m:sSubPr>
                              <m:ctrlPr/>
                            </m:sSubPr>
                            <m:e>
                              <m:r>
                                <m:t>Z</m:t>
                              </m:r>
                            </m:e>
                            <m:sub>
                              <m:r>
                                <m:t>c</m:t>
                              </m:r>
                            </m:sub>
                          </m:sSub>
                        </m:e>
                      </m:mr>
                    </m:m>
                  </m:e>
                </m:eqArr>
              </m:e>
              <m:e>
                <m:r>
                  <m:rPr>
                    <m:sty m:val="p"/>
                  </m:rPr>
                  <w:rPr>
                    <w:rFonts w:hint="eastAsia"/>
                  </w:rPr>
                  <m:t>1</m:t>
                </m:r>
              </m:e>
            </m:eqArr>
          </m:e>
        </m:d>
        <m:r>
          <m:rPr>
            <m:sty m:val="p"/>
          </m:rPr>
          <w:rPr>
            <w:rFonts w:hint="eastAsia"/>
          </w:rPr>
          <m:t>=</m:t>
        </m:r>
        <m:r>
          <m:rPr>
            <m:sty m:val="p"/>
          </m:rPr>
          <m:t xml:space="preserve"> </m:t>
        </m:r>
        <m:d>
          <m:dPr>
            <m:begChr m:val="["/>
            <m:endChr m:val="]"/>
            <m:ctrlPr>
              <w:rPr>
                <w:rFonts w:hAnsi="Times New Roman"/>
              </w:rPr>
            </m:ctrlPr>
          </m:dPr>
          <m:e>
            <m:m>
              <m:mPr>
                <m:mcs>
                  <m:mc>
                    <m:mcPr>
                      <m:count m:val="2"/>
                      <m:mcJc m:val="center"/>
                    </m:mcPr>
                  </m:mc>
                </m:mcs>
                <m:ctrlPr>
                  <w:rPr>
                    <w:rFonts w:hAnsi="Times New Roman"/>
                  </w:rPr>
                </m:ctrlPr>
              </m:mPr>
              <m:mr>
                <m:e>
                  <m:r>
                    <m:t>R</m:t>
                  </m:r>
                </m:e>
                <m:e>
                  <m:r>
                    <w:rPr>
                      <w:rFonts w:hint="eastAsia"/>
                    </w:rPr>
                    <m:t>t</m:t>
                  </m:r>
                </m:e>
              </m:mr>
              <m:mr>
                <m:e>
                  <m:sSup>
                    <m:sSupPr>
                      <m:ctrlPr>
                        <w:rPr>
                          <w:rFonts w:hAnsi="Times New Roman"/>
                        </w:rPr>
                      </m:ctrlPr>
                    </m:sSupPr>
                    <m:e>
                      <m:r>
                        <m:rPr>
                          <m:sty m:val="p"/>
                        </m:rPr>
                        <m:t>0</m:t>
                      </m:r>
                    </m:e>
                    <m:sup>
                      <m:r>
                        <m:t>T</m:t>
                      </m:r>
                    </m:sup>
                  </m:sSup>
                </m:e>
                <m:e>
                  <m:r>
                    <m:rPr>
                      <m:sty m:val="p"/>
                    </m:rPr>
                    <m:t>1</m:t>
                  </m:r>
                </m:e>
              </m:mr>
            </m:m>
          </m:e>
        </m:d>
        <m:d>
          <m:dPr>
            <m:begChr m:val="["/>
            <m:endChr m:val="]"/>
            <m:ctrlPr/>
          </m:dPr>
          <m:e>
            <m:eqArr>
              <m:eqArrPr>
                <m:ctrlPr/>
              </m:eqArrPr>
              <m:e>
                <m:m>
                  <m:mPr>
                    <m:mcs>
                      <m:mc>
                        <m:mcPr>
                          <m:count m:val="1"/>
                          <m:mcJc m:val="center"/>
                        </m:mcPr>
                      </m:mc>
                    </m:mcs>
                    <m:ctrlPr/>
                  </m:mPr>
                  <m:mr>
                    <m:e>
                      <m:sSub>
                        <m:sSubPr>
                          <m:ctrlPr/>
                        </m:sSubPr>
                        <m:e>
                          <m:r>
                            <m:t>X</m:t>
                          </m:r>
                        </m:e>
                        <m:sub>
                          <m:r>
                            <m:t>w</m:t>
                          </m:r>
                        </m:sub>
                      </m:sSub>
                    </m:e>
                  </m:mr>
                  <m:mr>
                    <m:e>
                      <m:sSub>
                        <m:sSubPr>
                          <m:ctrlPr/>
                        </m:sSubPr>
                        <m:e>
                          <m:r>
                            <m:t>Y</m:t>
                          </m:r>
                        </m:e>
                        <m:sub>
                          <m:r>
                            <m:t>w</m:t>
                          </m:r>
                        </m:sub>
                      </m:sSub>
                    </m:e>
                  </m:mr>
                  <m:mr>
                    <m:e>
                      <m:sSub>
                        <m:sSubPr>
                          <m:ctrlPr/>
                        </m:sSubPr>
                        <m:e>
                          <m:r>
                            <m:t>Z</m:t>
                          </m:r>
                        </m:e>
                        <m:sub>
                          <m:r>
                            <m:t>w</m:t>
                          </m:r>
                        </m:sub>
                      </m:sSub>
                      <m:ctrlPr>
                        <w:rPr>
                          <w:rFonts w:eastAsia="Cambria Math" w:cs="Cambria Math"/>
                        </w:rPr>
                      </m:ctrlPr>
                    </m:e>
                  </m:mr>
                  <m:mr>
                    <m:e>
                      <m:r>
                        <m:rPr>
                          <m:sty m:val="p"/>
                        </m:rPr>
                        <w:rPr>
                          <w:rFonts w:eastAsia="Cambria Math" w:cs="Cambria Math"/>
                        </w:rPr>
                        <m:t>1</m:t>
                      </m:r>
                    </m:e>
                  </m:mr>
                </m:m>
              </m:e>
            </m:eqArr>
          </m:e>
        </m:d>
      </m:oMath>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sidRPr="00CB3748">
        <w:rPr>
          <w:rFonts w:ascii="Times New Roman" w:hAnsi="Times New Roman"/>
        </w:rPr>
        <w:t>(2.5)</w:t>
      </w:r>
    </w:p>
    <w:p w14:paraId="58080AF9" w14:textId="6882F7FB" w:rsidR="00602928" w:rsidRPr="00DF33E5" w:rsidRDefault="00602928" w:rsidP="00DF33E5">
      <w:pPr>
        <w:spacing w:line="440" w:lineRule="exact"/>
        <w:ind w:firstLine="420"/>
        <w:rPr>
          <w:rFonts w:ascii="宋体" w:hAnsi="宋体"/>
          <w:sz w:val="24"/>
        </w:rPr>
      </w:pPr>
      <w:r w:rsidRPr="00DF33E5">
        <w:rPr>
          <w:rFonts w:ascii="宋体" w:hAnsi="宋体" w:hint="eastAsia"/>
          <w:sz w:val="24"/>
        </w:rPr>
        <w:t>其中，</w:t>
      </w:r>
      <w:r w:rsidRPr="0054774A">
        <w:rPr>
          <w:rFonts w:ascii="宋体" w:hAnsi="宋体" w:hint="eastAsia"/>
          <w:szCs w:val="21"/>
        </w:rPr>
        <w:t>R</w:t>
      </w:r>
      <w:r w:rsidRPr="00DF33E5">
        <w:rPr>
          <w:rFonts w:ascii="宋体" w:hAnsi="宋体"/>
          <w:sz w:val="24"/>
        </w:rPr>
        <w:t xml:space="preserve"> — </w:t>
      </w:r>
      <m:oMath>
        <m:r>
          <w:rPr>
            <w:rFonts w:ascii="Cambria Math" w:hAnsi="Cambria Math"/>
            <w:sz w:val="24"/>
          </w:rPr>
          <m:t>3×3</m:t>
        </m:r>
      </m:oMath>
      <w:r w:rsidRPr="00DF33E5">
        <w:rPr>
          <w:rFonts w:ascii="宋体" w:hAnsi="宋体" w:hint="eastAsia"/>
          <w:sz w:val="24"/>
        </w:rPr>
        <w:t>旋转矩阵</w:t>
      </w:r>
      <w:r w:rsidR="00C152BD" w:rsidRPr="00DF33E5">
        <w:rPr>
          <w:rFonts w:ascii="宋体" w:hAnsi="宋体" w:hint="eastAsia"/>
          <w:sz w:val="24"/>
        </w:rPr>
        <w:t>；</w:t>
      </w:r>
    </w:p>
    <w:p w14:paraId="0BA80FBA" w14:textId="1867C7B5" w:rsidR="00602928" w:rsidRPr="00DF33E5" w:rsidRDefault="00602928" w:rsidP="00DF33E5">
      <w:pPr>
        <w:spacing w:line="440" w:lineRule="exact"/>
        <w:ind w:firstLineChars="500" w:firstLine="1200"/>
        <w:rPr>
          <w:rFonts w:ascii="宋体" w:hAnsi="宋体"/>
          <w:sz w:val="24"/>
        </w:rPr>
      </w:pPr>
      <w:r w:rsidRPr="00DF33E5">
        <w:rPr>
          <w:rFonts w:ascii="宋体" w:hAnsi="宋体" w:hint="eastAsia"/>
          <w:sz w:val="24"/>
        </w:rPr>
        <w:t>t</w:t>
      </w:r>
      <w:r w:rsidRPr="00DF33E5">
        <w:rPr>
          <w:rFonts w:ascii="宋体" w:hAnsi="宋体"/>
          <w:sz w:val="24"/>
        </w:rPr>
        <w:t xml:space="preserve"> -- </w:t>
      </w:r>
      <m:oMath>
        <m:r>
          <w:rPr>
            <w:rFonts w:ascii="Cambria Math" w:hAnsi="Cambria Math" w:hint="eastAsia"/>
            <w:sz w:val="24"/>
          </w:rPr>
          <m:t>3</m:t>
        </m:r>
        <m:r>
          <w:rPr>
            <w:rFonts w:ascii="Cambria Math" w:hAnsi="Cambria Math"/>
            <w:sz w:val="24"/>
          </w:rPr>
          <m:t>×</m:t>
        </m:r>
        <m:r>
          <w:rPr>
            <w:rFonts w:ascii="Cambria Math" w:hAnsi="Cambria Math" w:hint="eastAsia"/>
            <w:sz w:val="24"/>
          </w:rPr>
          <m:t>1</m:t>
        </m:r>
      </m:oMath>
      <w:r w:rsidR="00C152BD" w:rsidRPr="00DF33E5">
        <w:rPr>
          <w:rFonts w:ascii="宋体" w:hAnsi="宋体" w:hint="eastAsia"/>
          <w:sz w:val="24"/>
        </w:rPr>
        <w:t>平移矩阵；</w:t>
      </w:r>
    </w:p>
    <w:p w14:paraId="4405BE26" w14:textId="39189F5E" w:rsidR="00DF33E5" w:rsidRPr="00DF33E5" w:rsidRDefault="007D5827" w:rsidP="00DF33E5">
      <w:pPr>
        <w:ind w:left="780" w:firstLine="420"/>
        <w:rPr>
          <w:sz w:val="24"/>
        </w:rPr>
      </w:pPr>
      <m:oMath>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R</m:t>
                  </m:r>
                </m:e>
                <m:e>
                  <m:r>
                    <w:rPr>
                      <w:rFonts w:ascii="Cambria Math" w:hAnsi="Cambria Math" w:hint="eastAsia"/>
                    </w:rPr>
                    <m:t>t</m:t>
                  </m:r>
                </m:e>
              </m:mr>
              <m:mr>
                <m:e>
                  <m:sSup>
                    <m:sSupPr>
                      <m:ctrlPr>
                        <w:rPr>
                          <w:rFonts w:ascii="Cambria Math" w:hAnsi="Cambria Math"/>
                        </w:rPr>
                      </m:ctrlPr>
                    </m:sSupPr>
                    <m:e>
                      <m:r>
                        <m:rPr>
                          <m:sty m:val="p"/>
                        </m:rPr>
                        <w:rPr>
                          <w:rFonts w:ascii="Cambria Math" w:hAnsi="Cambria Math"/>
                        </w:rPr>
                        <m:t>0</m:t>
                      </m:r>
                    </m:e>
                    <m:sup>
                      <m:r>
                        <w:rPr>
                          <w:rFonts w:ascii="Cambria Math" w:hAnsi="Cambria Math"/>
                        </w:rPr>
                        <m:t>T</m:t>
                      </m:r>
                    </m:sup>
                  </m:sSup>
                </m:e>
                <m:e>
                  <m:r>
                    <m:rPr>
                      <m:sty m:val="p"/>
                    </m:rPr>
                    <w:rPr>
                      <w:rFonts w:ascii="Cambria Math" w:hAnsi="Cambria Math"/>
                    </w:rPr>
                    <m:t>1</m:t>
                  </m:r>
                </m:e>
              </m:mr>
            </m:m>
          </m:e>
        </m:d>
      </m:oMath>
      <w:r w:rsidR="00C152BD" w:rsidRPr="00DF33E5">
        <w:rPr>
          <w:rStyle w:val="afa"/>
        </w:rPr>
        <w:t xml:space="preserve"> </w:t>
      </w:r>
      <w:r w:rsidR="00C152BD" w:rsidRPr="00DF33E5">
        <w:rPr>
          <w:sz w:val="24"/>
        </w:rPr>
        <w:t xml:space="preserve">– </w:t>
      </w:r>
      <w:r w:rsidR="00C152BD" w:rsidRPr="00DF33E5">
        <w:rPr>
          <w:rFonts w:hint="eastAsia"/>
          <w:sz w:val="24"/>
        </w:rPr>
        <w:t>外参矩阵</w:t>
      </w:r>
    </w:p>
    <w:p w14:paraId="6F760CD9" w14:textId="558B5FFA" w:rsidR="00C152BD" w:rsidRDefault="00C152BD" w:rsidP="00946D93">
      <w:pPr>
        <w:spacing w:line="440" w:lineRule="exact"/>
        <w:rPr>
          <w:sz w:val="24"/>
        </w:rPr>
      </w:pPr>
      <w:r>
        <w:rPr>
          <w:rFonts w:hint="eastAsia"/>
          <w:sz w:val="24"/>
        </w:rPr>
        <w:t>（</w:t>
      </w:r>
      <w:r>
        <w:rPr>
          <w:rFonts w:hint="eastAsia"/>
          <w:sz w:val="24"/>
        </w:rPr>
        <w:t>2</w:t>
      </w:r>
      <w:r>
        <w:rPr>
          <w:rFonts w:hint="eastAsia"/>
          <w:sz w:val="24"/>
        </w:rPr>
        <w:t>）从相机坐标系到图像物理坐标系的转换关系</w:t>
      </w:r>
    </w:p>
    <w:p w14:paraId="0CDFA034" w14:textId="0BAB7D52" w:rsidR="001375CF" w:rsidRPr="00DF33E5" w:rsidRDefault="00C152BD" w:rsidP="00DF33E5">
      <w:pPr>
        <w:spacing w:line="440" w:lineRule="exact"/>
        <w:rPr>
          <w:rFonts w:ascii="宋体" w:hAnsi="宋体"/>
          <w:sz w:val="24"/>
        </w:rPr>
      </w:pPr>
      <w:r>
        <w:rPr>
          <w:rFonts w:ascii="宋体" w:hAnsi="宋体"/>
        </w:rPr>
        <w:tab/>
      </w:r>
      <w:r w:rsidRPr="00DF33E5">
        <w:rPr>
          <w:rFonts w:ascii="宋体" w:hAnsi="宋体" w:hint="eastAsia"/>
          <w:sz w:val="24"/>
        </w:rPr>
        <w:t>由针孔相机模型可知，</w:t>
      </w:r>
      <w:r w:rsidR="00986F73" w:rsidRPr="00DF33E5">
        <w:rPr>
          <w:rFonts w:ascii="宋体" w:hAnsi="宋体" w:hint="eastAsia"/>
          <w:sz w:val="24"/>
        </w:rPr>
        <w:t>三维点P在相机坐标系下的位置与在图像物理坐标系下呈现比例关系。因此假设三维坐标点在图像物理坐标系下的坐标为</w:t>
      </w:r>
      <m:oMath>
        <m:r>
          <w:rPr>
            <w:rFonts w:ascii="Cambria Math" w:hAnsi="Cambria Math" w:hint="eastAsia"/>
            <w:sz w:val="24"/>
          </w:rPr>
          <m:t>[</m:t>
        </m:r>
        <m:r>
          <w:rPr>
            <w:rFonts w:ascii="Cambria Math" w:hAnsi="Cambria Math"/>
            <w:sz w:val="24"/>
          </w:rPr>
          <m:t>x,y]</m:t>
        </m:r>
      </m:oMath>
      <w:r w:rsidR="00986F73" w:rsidRPr="00DF33E5">
        <w:rPr>
          <w:rFonts w:ascii="宋体" w:hAnsi="宋体" w:hint="eastAsia"/>
          <w:sz w:val="24"/>
        </w:rPr>
        <w:t>,在相机坐标系下的坐标为[</w:t>
      </w:r>
      <m:oMath>
        <m:sSub>
          <m:sSubPr>
            <m:ctrlPr>
              <w:rPr>
                <w:rFonts w:ascii="Cambria Math" w:eastAsia="微软雅黑" w:hAnsi="微软雅黑" w:cs="微软雅黑"/>
                <w:i/>
                <w:sz w:val="24"/>
              </w:rPr>
            </m:ctrlPr>
          </m:sSubPr>
          <m:e>
            <m:r>
              <w:rPr>
                <w:rFonts w:ascii="Cambria Math" w:eastAsia="微软雅黑" w:hAnsi="微软雅黑" w:cs="微软雅黑"/>
                <w:sz w:val="24"/>
              </w:rPr>
              <m:t>X</m:t>
            </m:r>
          </m:e>
          <m:sub>
            <m:r>
              <w:rPr>
                <w:rFonts w:ascii="Cambria Math" w:eastAsia="微软雅黑" w:hAnsi="微软雅黑" w:cs="微软雅黑"/>
                <w:sz w:val="24"/>
              </w:rPr>
              <m:t>c</m:t>
            </m:r>
          </m:sub>
        </m:sSub>
        <m:r>
          <w:rPr>
            <w:rFonts w:ascii="Cambria Math" w:eastAsia="微软雅黑" w:hAnsi="微软雅黑" w:cs="微软雅黑"/>
            <w:sz w:val="24"/>
          </w:rPr>
          <m:t>,</m:t>
        </m:r>
        <m:sSub>
          <m:sSubPr>
            <m:ctrlPr>
              <w:rPr>
                <w:rFonts w:ascii="Cambria Math" w:eastAsia="微软雅黑" w:hAnsi="微软雅黑" w:cs="微软雅黑"/>
                <w:i/>
                <w:sz w:val="24"/>
              </w:rPr>
            </m:ctrlPr>
          </m:sSubPr>
          <m:e>
            <m:r>
              <w:rPr>
                <w:rFonts w:ascii="Cambria Math" w:eastAsia="微软雅黑" w:hAnsi="微软雅黑" w:cs="微软雅黑"/>
                <w:sz w:val="24"/>
              </w:rPr>
              <m:t>Y</m:t>
            </m:r>
          </m:e>
          <m:sub>
            <m:r>
              <w:rPr>
                <w:rFonts w:ascii="Cambria Math" w:eastAsia="微软雅黑" w:hAnsi="微软雅黑" w:cs="微软雅黑"/>
                <w:sz w:val="24"/>
              </w:rPr>
              <m:t>c</m:t>
            </m:r>
          </m:sub>
        </m:sSub>
        <m:sSub>
          <m:sSubPr>
            <m:ctrlPr>
              <w:rPr>
                <w:rFonts w:ascii="Cambria Math" w:eastAsia="微软雅黑" w:hAnsi="微软雅黑" w:cs="微软雅黑"/>
                <w:i/>
                <w:sz w:val="24"/>
              </w:rPr>
            </m:ctrlPr>
          </m:sSubPr>
          <m:e>
            <m:r>
              <w:rPr>
                <w:rFonts w:ascii="Cambria Math" w:eastAsia="微软雅黑" w:hAnsi="微软雅黑" w:cs="微软雅黑"/>
                <w:sz w:val="24"/>
              </w:rPr>
              <m:t>,Z</m:t>
            </m:r>
          </m:e>
          <m:sub>
            <m:r>
              <w:rPr>
                <w:rFonts w:ascii="Cambria Math" w:eastAsia="微软雅黑" w:hAnsi="微软雅黑" w:cs="微软雅黑"/>
                <w:sz w:val="24"/>
              </w:rPr>
              <m:t>c</m:t>
            </m:r>
          </m:sub>
        </m:sSub>
      </m:oMath>
      <w:r w:rsidR="00986F73" w:rsidRPr="00DF33E5">
        <w:rPr>
          <w:rFonts w:ascii="宋体" w:hAnsi="宋体"/>
          <w:sz w:val="24"/>
        </w:rPr>
        <w:t>]</w:t>
      </w:r>
      <w:r w:rsidR="00986F73" w:rsidRPr="00DF33E5">
        <w:rPr>
          <w:rFonts w:ascii="宋体" w:hAnsi="宋体" w:hint="eastAsia"/>
          <w:sz w:val="24"/>
        </w:rPr>
        <w:t>。由公式(</w:t>
      </w:r>
      <w:r w:rsidR="00986F73" w:rsidRPr="00CB3748">
        <w:rPr>
          <w:sz w:val="24"/>
        </w:rPr>
        <w:t>2.3</w:t>
      </w:r>
      <w:r w:rsidR="00986F73" w:rsidRPr="00DF33E5">
        <w:rPr>
          <w:rFonts w:ascii="宋体" w:hAnsi="宋体"/>
          <w:sz w:val="24"/>
        </w:rPr>
        <w:t>)</w:t>
      </w:r>
      <w:r w:rsidR="00986F73" w:rsidRPr="00DF33E5">
        <w:rPr>
          <w:rFonts w:ascii="宋体" w:hAnsi="宋体" w:hint="eastAsia"/>
          <w:sz w:val="24"/>
        </w:rPr>
        <w:t>可以推导出；</w:t>
      </w:r>
    </w:p>
    <w:p w14:paraId="71712D54" w14:textId="2C30E640" w:rsidR="00986F73" w:rsidRPr="00C152BD" w:rsidRDefault="00986F73" w:rsidP="00DF33E5">
      <w:pPr>
        <w:pStyle w:val="af9"/>
        <w:spacing w:line="240" w:lineRule="auto"/>
        <w:rPr>
          <w:rFonts w:ascii="宋体" w:hAnsi="宋体"/>
        </w:rPr>
      </w:pPr>
      <w:r>
        <w:rPr>
          <w:rFonts w:ascii="宋体" w:hAnsi="宋体"/>
        </w:rPr>
        <w:tab/>
      </w:r>
      <w:r>
        <w:rPr>
          <w:rFonts w:ascii="宋体" w:hAnsi="宋体"/>
        </w:rPr>
        <w:tab/>
      </w:r>
      <m:oMath>
        <m:d>
          <m:dPr>
            <m:begChr m:val="{"/>
            <m:endChr m:val=""/>
            <m:ctrlPr/>
          </m:dPr>
          <m:e>
            <m:eqArr>
              <m:eqArrPr>
                <m:ctrlPr/>
              </m:eqArrPr>
              <m:e>
                <m:r>
                  <w:rPr>
                    <w:rFonts w:hint="eastAsia"/>
                  </w:rPr>
                  <m:t>x</m:t>
                </m:r>
                <m:r>
                  <m:rPr>
                    <m:sty m:val="p"/>
                  </m:rPr>
                  <m:t>=</m:t>
                </m:r>
                <m:r>
                  <m:t>f</m:t>
                </m:r>
                <m:f>
                  <m:fPr>
                    <m:ctrlPr/>
                  </m:fPr>
                  <m:num>
                    <m:sSub>
                      <m:sSubPr>
                        <m:ctrlPr/>
                      </m:sSubPr>
                      <m:e>
                        <m:r>
                          <m:t>X</m:t>
                        </m:r>
                      </m:e>
                      <m:sub>
                        <m:r>
                          <m:t>c</m:t>
                        </m:r>
                      </m:sub>
                    </m:sSub>
                  </m:num>
                  <m:den>
                    <m:sSub>
                      <m:sSubPr>
                        <m:ctrlPr/>
                      </m:sSubPr>
                      <m:e>
                        <m:r>
                          <m:t>Z</m:t>
                        </m:r>
                      </m:e>
                      <m:sub>
                        <m:r>
                          <m:t>c</m:t>
                        </m:r>
                      </m:sub>
                    </m:sSub>
                  </m:den>
                </m:f>
              </m:e>
              <m:e>
                <m:r>
                  <m:t>y</m:t>
                </m:r>
                <m:r>
                  <m:rPr>
                    <m:sty m:val="p"/>
                  </m:rPr>
                  <m:t>=</m:t>
                </m:r>
                <m:r>
                  <m:t>f</m:t>
                </m:r>
                <m:f>
                  <m:fPr>
                    <m:ctrlPr/>
                  </m:fPr>
                  <m:num>
                    <m:sSub>
                      <m:sSubPr>
                        <m:ctrlPr/>
                      </m:sSubPr>
                      <m:e>
                        <m:r>
                          <m:t>Y</m:t>
                        </m:r>
                      </m:e>
                      <m:sub>
                        <m:r>
                          <m:t>c</m:t>
                        </m:r>
                      </m:sub>
                    </m:sSub>
                  </m:num>
                  <m:den>
                    <m:sSub>
                      <m:sSubPr>
                        <m:ctrlPr/>
                      </m:sSubPr>
                      <m:e>
                        <m:r>
                          <m:t>Z</m:t>
                        </m:r>
                      </m:e>
                      <m:sub>
                        <m:r>
                          <m:t>c</m:t>
                        </m:r>
                      </m:sub>
                    </m:sSub>
                  </m:den>
                </m:f>
              </m:e>
            </m:eqArr>
          </m:e>
        </m:d>
      </m:oMath>
      <w:r>
        <w:rPr>
          <w:rFonts w:ascii="宋体" w:hAnsi="宋体"/>
        </w:rPr>
        <w:tab/>
        <w:t xml:space="preserve"> </w:t>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sidRPr="00CB3748">
        <w:rPr>
          <w:rFonts w:ascii="Times New Roman" w:hAnsi="Times New Roman"/>
        </w:rPr>
        <w:t>(2.6)</w:t>
      </w:r>
    </w:p>
    <w:p w14:paraId="75FBB649" w14:textId="1662E285" w:rsidR="00610E7A" w:rsidRPr="00DF33E5" w:rsidRDefault="00986F73" w:rsidP="00DF33E5">
      <w:pPr>
        <w:spacing w:line="440" w:lineRule="exact"/>
        <w:rPr>
          <w:rFonts w:ascii="宋体" w:hAnsi="宋体"/>
          <w:sz w:val="24"/>
        </w:rPr>
      </w:pPr>
      <w:r w:rsidRPr="00DF33E5">
        <w:rPr>
          <w:rFonts w:ascii="宋体" w:hAnsi="宋体"/>
          <w:sz w:val="24"/>
        </w:rPr>
        <w:tab/>
      </w:r>
      <w:r w:rsidRPr="00DF33E5">
        <w:rPr>
          <w:rFonts w:ascii="宋体" w:hAnsi="宋体" w:hint="eastAsia"/>
          <w:sz w:val="24"/>
        </w:rPr>
        <w:t>用齐次坐标表示：</w:t>
      </w:r>
    </w:p>
    <w:p w14:paraId="6A98BC64" w14:textId="66101A26" w:rsidR="00986F73" w:rsidRPr="00986F73" w:rsidRDefault="00EE6C1D" w:rsidP="0054774A">
      <w:pPr>
        <w:pStyle w:val="af9"/>
        <w:spacing w:line="240" w:lineRule="auto"/>
        <w:rPr>
          <w:rFonts w:ascii="宋体" w:hAnsi="宋体"/>
        </w:rPr>
      </w:pPr>
      <w:r>
        <w:rPr>
          <w:rFonts w:ascii="宋体" w:hAnsi="宋体"/>
        </w:rPr>
        <w:tab/>
      </w:r>
      <w:r>
        <w:rPr>
          <w:rFonts w:ascii="宋体" w:hAnsi="宋体"/>
        </w:rPr>
        <w:tab/>
      </w:r>
      <m:oMath>
        <m:d>
          <m:dPr>
            <m:begChr m:val="["/>
            <m:endChr m:val="]"/>
            <m:ctrlPr>
              <w:rPr>
                <w:szCs w:val="21"/>
              </w:rPr>
            </m:ctrlPr>
          </m:dPr>
          <m:e>
            <m:m>
              <m:mPr>
                <m:mcs>
                  <m:mc>
                    <m:mcPr>
                      <m:count m:val="1"/>
                      <m:mcJc m:val="center"/>
                    </m:mcPr>
                  </m:mc>
                </m:mcs>
                <m:ctrlPr>
                  <w:rPr>
                    <w:szCs w:val="21"/>
                  </w:rPr>
                </m:ctrlPr>
              </m:mPr>
              <m:mr>
                <m:e>
                  <m:r>
                    <w:rPr>
                      <w:szCs w:val="21"/>
                    </w:rPr>
                    <m:t>x</m:t>
                  </m:r>
                </m:e>
              </m:mr>
              <m:mr>
                <m:e>
                  <m:r>
                    <w:rPr>
                      <w:szCs w:val="21"/>
                    </w:rPr>
                    <m:t>y</m:t>
                  </m:r>
                </m:e>
              </m:mr>
              <m:mr>
                <m:e>
                  <m:r>
                    <m:rPr>
                      <m:sty m:val="p"/>
                    </m:rPr>
                    <w:rPr>
                      <w:szCs w:val="21"/>
                    </w:rPr>
                    <m:t>1</m:t>
                  </m:r>
                </m:e>
              </m:mr>
            </m:m>
          </m:e>
        </m:d>
        <m:r>
          <m:rPr>
            <m:sty m:val="p"/>
          </m:rPr>
          <w:rPr>
            <w:szCs w:val="21"/>
          </w:rPr>
          <m:t xml:space="preserve">= </m:t>
        </m:r>
        <m:f>
          <m:fPr>
            <m:ctrlPr>
              <w:rPr>
                <w:szCs w:val="21"/>
              </w:rPr>
            </m:ctrlPr>
          </m:fPr>
          <m:num>
            <m:r>
              <m:rPr>
                <m:sty m:val="p"/>
              </m:rPr>
              <w:rPr>
                <w:szCs w:val="21"/>
              </w:rPr>
              <m:t>1</m:t>
            </m:r>
          </m:num>
          <m:den>
            <m:sSub>
              <m:sSubPr>
                <m:ctrlPr>
                  <w:rPr>
                    <w:rFonts w:eastAsia="微软雅黑" w:hAnsi="微软雅黑" w:cs="微软雅黑"/>
                    <w:szCs w:val="21"/>
                  </w:rPr>
                </m:ctrlPr>
              </m:sSubPr>
              <m:e>
                <m:r>
                  <w:rPr>
                    <w:rFonts w:eastAsia="微软雅黑" w:hAnsi="微软雅黑" w:cs="微软雅黑"/>
                    <w:szCs w:val="21"/>
                  </w:rPr>
                  <m:t>Z</m:t>
                </m:r>
              </m:e>
              <m:sub>
                <m:r>
                  <w:rPr>
                    <w:rFonts w:eastAsia="微软雅黑" w:hAnsi="微软雅黑" w:cs="微软雅黑"/>
                    <w:szCs w:val="21"/>
                  </w:rPr>
                  <m:t>c</m:t>
                </m:r>
              </m:sub>
            </m:sSub>
          </m:den>
        </m:f>
        <m:d>
          <m:dPr>
            <m:begChr m:val="["/>
            <m:endChr m:val="]"/>
            <m:ctrlPr>
              <w:rPr>
                <w:szCs w:val="21"/>
              </w:rPr>
            </m:ctrlPr>
          </m:dPr>
          <m:e>
            <m:m>
              <m:mPr>
                <m:mcs>
                  <m:mc>
                    <m:mcPr>
                      <m:count m:val="3"/>
                      <m:mcJc m:val="center"/>
                    </m:mcPr>
                  </m:mc>
                </m:mcs>
                <m:ctrlPr>
                  <w:rPr>
                    <w:szCs w:val="21"/>
                  </w:rPr>
                </m:ctrlPr>
              </m:mPr>
              <m:mr>
                <m:e>
                  <m:r>
                    <w:rPr>
                      <w:szCs w:val="21"/>
                    </w:rPr>
                    <m:t>f</m:t>
                  </m:r>
                </m:e>
                <m:e>
                  <m:r>
                    <m:rPr>
                      <m:sty m:val="p"/>
                    </m:rPr>
                    <w:rPr>
                      <w:szCs w:val="21"/>
                    </w:rPr>
                    <m:t>0</m:t>
                  </m:r>
                </m:e>
                <m:e>
                  <m:r>
                    <m:rPr>
                      <m:sty m:val="p"/>
                    </m:rPr>
                    <w:rPr>
                      <w:szCs w:val="21"/>
                    </w:rPr>
                    <m:t>0</m:t>
                  </m:r>
                </m:e>
              </m:mr>
              <m:mr>
                <m:e>
                  <m:r>
                    <m:rPr>
                      <m:sty m:val="p"/>
                    </m:rPr>
                    <w:rPr>
                      <w:szCs w:val="21"/>
                    </w:rPr>
                    <m:t>0</m:t>
                  </m:r>
                </m:e>
                <m:e>
                  <m:r>
                    <w:rPr>
                      <w:szCs w:val="21"/>
                    </w:rPr>
                    <m:t>f</m:t>
                  </m:r>
                </m:e>
                <m:e>
                  <m:r>
                    <m:rPr>
                      <m:sty m:val="p"/>
                    </m:rPr>
                    <w:rPr>
                      <w:szCs w:val="21"/>
                    </w:rPr>
                    <m:t>0</m:t>
                  </m:r>
                </m:e>
              </m:mr>
              <m:mr>
                <m:e>
                  <m:r>
                    <m:rPr>
                      <m:sty m:val="p"/>
                    </m:rPr>
                    <w:rPr>
                      <w:szCs w:val="21"/>
                    </w:rPr>
                    <m:t>0</m:t>
                  </m:r>
                </m:e>
                <m:e>
                  <m:r>
                    <m:rPr>
                      <m:sty m:val="p"/>
                    </m:rPr>
                    <w:rPr>
                      <w:szCs w:val="21"/>
                    </w:rPr>
                    <m:t>0</m:t>
                  </m:r>
                </m:e>
                <m:e>
                  <m:r>
                    <m:rPr>
                      <m:sty m:val="p"/>
                    </m:rPr>
                    <w:rPr>
                      <w:szCs w:val="21"/>
                    </w:rPr>
                    <m:t>1</m:t>
                  </m:r>
                </m:e>
              </m:mr>
            </m:m>
          </m:e>
        </m:d>
        <m:d>
          <m:dPr>
            <m:begChr m:val="["/>
            <m:endChr m:val="]"/>
            <m:ctrlPr>
              <w:rPr>
                <w:szCs w:val="21"/>
              </w:rPr>
            </m:ctrlPr>
          </m:dPr>
          <m:e>
            <m:m>
              <m:mPr>
                <m:mcs>
                  <m:mc>
                    <m:mcPr>
                      <m:count m:val="1"/>
                      <m:mcJc m:val="center"/>
                    </m:mcPr>
                  </m:mc>
                </m:mcs>
                <m:ctrlPr>
                  <w:rPr>
                    <w:szCs w:val="21"/>
                  </w:rPr>
                </m:ctrlPr>
              </m:mPr>
              <m:mr>
                <m:e>
                  <m:sSub>
                    <m:sSubPr>
                      <m:ctrlPr>
                        <w:rPr>
                          <w:rFonts w:eastAsia="微软雅黑" w:hAnsi="微软雅黑" w:cs="微软雅黑"/>
                          <w:szCs w:val="21"/>
                        </w:rPr>
                      </m:ctrlPr>
                    </m:sSubPr>
                    <m:e>
                      <m:r>
                        <w:rPr>
                          <w:rFonts w:eastAsia="微软雅黑" w:hAnsi="微软雅黑" w:cs="微软雅黑"/>
                          <w:szCs w:val="21"/>
                        </w:rPr>
                        <m:t>X</m:t>
                      </m:r>
                    </m:e>
                    <m:sub>
                      <m:r>
                        <w:rPr>
                          <w:rFonts w:eastAsia="微软雅黑" w:hAnsi="微软雅黑" w:cs="微软雅黑"/>
                          <w:szCs w:val="21"/>
                        </w:rPr>
                        <m:t>c</m:t>
                      </m:r>
                    </m:sub>
                  </m:sSub>
                </m:e>
              </m:mr>
              <m:mr>
                <m:e>
                  <m:sSub>
                    <m:sSubPr>
                      <m:ctrlPr>
                        <w:rPr>
                          <w:rFonts w:eastAsia="微软雅黑" w:hAnsi="微软雅黑" w:cs="微软雅黑"/>
                          <w:szCs w:val="21"/>
                        </w:rPr>
                      </m:ctrlPr>
                    </m:sSubPr>
                    <m:e>
                      <m:r>
                        <w:rPr>
                          <w:rFonts w:eastAsia="微软雅黑" w:hAnsi="微软雅黑" w:cs="微软雅黑"/>
                          <w:szCs w:val="21"/>
                        </w:rPr>
                        <m:t>Y</m:t>
                      </m:r>
                    </m:e>
                    <m:sub>
                      <m:r>
                        <w:rPr>
                          <w:rFonts w:eastAsia="微软雅黑" w:hAnsi="微软雅黑" w:cs="微软雅黑"/>
                          <w:szCs w:val="21"/>
                        </w:rPr>
                        <m:t>c</m:t>
                      </m:r>
                    </m:sub>
                  </m:sSub>
                </m:e>
              </m:mr>
              <m:mr>
                <m:e>
                  <m:sSub>
                    <m:sSubPr>
                      <m:ctrlPr>
                        <w:rPr>
                          <w:rFonts w:eastAsia="微软雅黑" w:hAnsi="微软雅黑" w:cs="微软雅黑"/>
                          <w:szCs w:val="21"/>
                        </w:rPr>
                      </m:ctrlPr>
                    </m:sSubPr>
                    <m:e>
                      <m:r>
                        <w:rPr>
                          <w:rFonts w:eastAsia="微软雅黑" w:hAnsi="微软雅黑" w:cs="微软雅黑"/>
                          <w:szCs w:val="21"/>
                        </w:rPr>
                        <m:t>Z</m:t>
                      </m:r>
                    </m:e>
                    <m:sub>
                      <m:r>
                        <w:rPr>
                          <w:rFonts w:eastAsia="微软雅黑" w:hAnsi="微软雅黑" w:cs="微软雅黑"/>
                          <w:szCs w:val="21"/>
                        </w:rPr>
                        <m:t>c</m:t>
                      </m:r>
                    </m:sub>
                  </m:sSub>
                </m:e>
              </m:mr>
            </m:m>
          </m:e>
        </m:d>
      </m:oMath>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sidRPr="00CB3748">
        <w:rPr>
          <w:rFonts w:ascii="Times New Roman" w:hAnsi="Times New Roman" w:hint="eastAsia"/>
        </w:rPr>
        <w:t>(</w:t>
      </w:r>
      <w:r w:rsidRPr="00CB3748">
        <w:rPr>
          <w:rFonts w:ascii="Times New Roman" w:hAnsi="Times New Roman"/>
        </w:rPr>
        <w:t>2.7)</w:t>
      </w:r>
    </w:p>
    <w:p w14:paraId="26AB0E7A" w14:textId="64E1A48C" w:rsidR="00EE6C1D" w:rsidRDefault="00EE6C1D" w:rsidP="00946D93">
      <w:pPr>
        <w:spacing w:line="440" w:lineRule="exact"/>
        <w:outlineLvl w:val="3"/>
        <w:rPr>
          <w:sz w:val="24"/>
        </w:rPr>
      </w:pPr>
      <w:r>
        <w:rPr>
          <w:rFonts w:hint="eastAsia"/>
          <w:sz w:val="24"/>
        </w:rPr>
        <w:t>（</w:t>
      </w:r>
      <w:r>
        <w:rPr>
          <w:sz w:val="24"/>
        </w:rPr>
        <w:t>3</w:t>
      </w:r>
      <w:r>
        <w:rPr>
          <w:rFonts w:hint="eastAsia"/>
          <w:sz w:val="24"/>
        </w:rPr>
        <w:t>）从图像物理坐标系到图像像素坐标系的转换关系</w:t>
      </w:r>
    </w:p>
    <w:p w14:paraId="41808C21" w14:textId="7584EACE" w:rsidR="00610E7A" w:rsidRPr="00DF33E5" w:rsidRDefault="00EE6C1D" w:rsidP="00DF33E5">
      <w:pPr>
        <w:spacing w:line="440" w:lineRule="exact"/>
        <w:rPr>
          <w:rFonts w:ascii="宋体" w:hAnsi="宋体"/>
          <w:sz w:val="24"/>
        </w:rPr>
      </w:pPr>
      <w:r w:rsidRPr="00DF33E5">
        <w:rPr>
          <w:rFonts w:ascii="宋体" w:hAnsi="宋体"/>
          <w:sz w:val="24"/>
        </w:rPr>
        <w:tab/>
      </w:r>
      <w:r w:rsidRPr="00DF33E5">
        <w:rPr>
          <w:rFonts w:ascii="宋体" w:hAnsi="宋体" w:hint="eastAsia"/>
          <w:sz w:val="24"/>
        </w:rPr>
        <w:t>由针孔模型可知，图像物理坐标系与图像像素坐标系位于同一平面，其区别在于</w:t>
      </w:r>
      <w:r w:rsidRPr="00DF33E5">
        <w:rPr>
          <w:rFonts w:ascii="宋体" w:hAnsi="宋体" w:hint="eastAsia"/>
          <w:sz w:val="24"/>
        </w:rPr>
        <w:lastRenderedPageBreak/>
        <w:t>坐标系原点的位置不同，图像物理坐标系的原点位于图像平面的中心位置，而图像像素坐标系的原点位于图像平面的左上角。因此，这两个坐标系的转换关系只有简单的缩放和平移</w:t>
      </w:r>
      <w:r w:rsidR="00BE0FF0" w:rsidRPr="00DF33E5">
        <w:rPr>
          <w:rFonts w:ascii="宋体" w:hAnsi="宋体" w:hint="eastAsia"/>
          <w:sz w:val="24"/>
        </w:rPr>
        <w:t>，如图</w:t>
      </w:r>
      <w:r w:rsidR="00BE0FF0" w:rsidRPr="00CB3748">
        <w:rPr>
          <w:sz w:val="24"/>
        </w:rPr>
        <w:t>2-4</w:t>
      </w:r>
      <w:r w:rsidR="00BE0FF0" w:rsidRPr="00DF33E5">
        <w:rPr>
          <w:rFonts w:ascii="宋体" w:hAnsi="宋体" w:hint="eastAsia"/>
          <w:sz w:val="24"/>
        </w:rPr>
        <w:t>所示。</w:t>
      </w:r>
    </w:p>
    <w:p w14:paraId="7AC615A2" w14:textId="77777777" w:rsidR="00BE0FF0" w:rsidRDefault="00BE0FF0" w:rsidP="00BE0FF0">
      <w:pPr>
        <w:keepNext/>
        <w:jc w:val="center"/>
      </w:pPr>
      <w:r>
        <w:rPr>
          <w:noProof/>
        </w:rPr>
        <w:drawing>
          <wp:inline distT="0" distB="0" distL="0" distR="0" wp14:anchorId="581E7F96" wp14:editId="3CD4C896">
            <wp:extent cx="2522439" cy="1623201"/>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22439" cy="1623201"/>
                    </a:xfrm>
                    <a:prstGeom prst="rect">
                      <a:avLst/>
                    </a:prstGeom>
                  </pic:spPr>
                </pic:pic>
              </a:graphicData>
            </a:graphic>
          </wp:inline>
        </w:drawing>
      </w:r>
    </w:p>
    <w:p w14:paraId="2E23228E" w14:textId="07C76941" w:rsidR="00610E7A" w:rsidRPr="00F840DD" w:rsidRDefault="00BE0FF0" w:rsidP="00946D93">
      <w:pPr>
        <w:pStyle w:val="aff"/>
      </w:pPr>
      <w:r>
        <w:rPr>
          <w:rFonts w:hint="eastAsia"/>
        </w:rPr>
        <w:t>图</w:t>
      </w:r>
      <w:r w:rsidRPr="00CB3748">
        <w:rPr>
          <w:rFonts w:ascii="Times New Roman" w:hAnsi="Times New Roman"/>
          <w:b w:val="0"/>
          <w:bCs w:val="0"/>
          <w:szCs w:val="24"/>
        </w:rPr>
        <w:t>2-4</w:t>
      </w:r>
      <w:r>
        <w:rPr>
          <w:rFonts w:hint="eastAsia"/>
        </w:rPr>
        <w:t>图像物理坐标与像素坐标的关系</w:t>
      </w:r>
    </w:p>
    <w:p w14:paraId="0D6F696A" w14:textId="08E96939" w:rsidR="00610E7A" w:rsidRPr="00DF33E5" w:rsidRDefault="00BE0FF0" w:rsidP="00DF33E5">
      <w:pPr>
        <w:spacing w:line="440" w:lineRule="exact"/>
        <w:rPr>
          <w:sz w:val="24"/>
        </w:rPr>
      </w:pPr>
      <w:r w:rsidRPr="00DF33E5">
        <w:rPr>
          <w:sz w:val="24"/>
        </w:rPr>
        <w:tab/>
      </w:r>
      <w:r w:rsidRPr="00DF33E5">
        <w:rPr>
          <w:rFonts w:hint="eastAsia"/>
          <w:sz w:val="24"/>
        </w:rPr>
        <w:t>图</w:t>
      </w:r>
      <w:r w:rsidRPr="00DF33E5">
        <w:rPr>
          <w:rFonts w:hint="eastAsia"/>
          <w:sz w:val="24"/>
        </w:rPr>
        <w:t>2-4</w:t>
      </w:r>
      <w:r w:rsidRPr="00DF33E5">
        <w:rPr>
          <w:rFonts w:hint="eastAsia"/>
          <w:sz w:val="24"/>
        </w:rPr>
        <w:t>中</w:t>
      </w:r>
      <w:r w:rsidRPr="00DF33E5">
        <w:rPr>
          <w:sz w:val="24"/>
        </w:rPr>
        <w:t>O</w:t>
      </w:r>
      <w:r w:rsidRPr="00DF33E5">
        <w:rPr>
          <w:rFonts w:hint="eastAsia"/>
          <w:sz w:val="24"/>
        </w:rPr>
        <w:t>点为图像像素坐标系原点，</w:t>
      </w:r>
      <m:oMath>
        <m:sSub>
          <m:sSubPr>
            <m:ctrlPr>
              <w:rPr>
                <w:rFonts w:ascii="Cambria Math" w:hAnsi="Cambria Math"/>
                <w:i/>
                <w:sz w:val="24"/>
              </w:rPr>
            </m:ctrlPr>
          </m:sSubPr>
          <m:e>
            <m:r>
              <w:rPr>
                <w:rFonts w:ascii="Cambria Math" w:hAnsi="Cambria Math"/>
                <w:sz w:val="24"/>
              </w:rPr>
              <m:t>O</m:t>
            </m:r>
          </m:e>
          <m:sub>
            <m:r>
              <w:rPr>
                <w:rFonts w:ascii="Cambria Math" w:hAnsi="Cambria Math" w:hint="eastAsia"/>
                <w:sz w:val="24"/>
              </w:rPr>
              <m:t>img</m:t>
            </m:r>
          </m:sub>
        </m:sSub>
      </m:oMath>
      <w:r w:rsidRPr="00DF33E5">
        <w:rPr>
          <w:rFonts w:hint="eastAsia"/>
          <w:sz w:val="24"/>
        </w:rPr>
        <w:t>为图像物理坐标系原点，其坐标为</w:t>
      </w:r>
      <m:oMath>
        <m:r>
          <w:rPr>
            <w:rFonts w:ascii="Cambria Math" w:hAnsi="Cambria Math" w:hint="eastAsia"/>
            <w:sz w:val="24"/>
          </w:rPr>
          <m:t>(</m:t>
        </m:r>
        <m:sSub>
          <m:sSubPr>
            <m:ctrlPr>
              <w:rPr>
                <w:rFonts w:ascii="Cambria Math" w:hAnsi="Cambria Math"/>
                <w:i/>
                <w:sz w:val="24"/>
              </w:rPr>
            </m:ctrlPr>
          </m:sSubPr>
          <m:e>
            <m:r>
              <w:rPr>
                <w:rFonts w:ascii="Cambria Math" w:hAnsi="Cambria Math"/>
                <w:sz w:val="24"/>
              </w:rPr>
              <m:t>u</m:t>
            </m:r>
          </m:e>
          <m:sub>
            <m:r>
              <w:rPr>
                <w:rFonts w:ascii="Cambria Math" w:hAnsi="Cambria Math"/>
                <w:sz w:val="24"/>
              </w:rPr>
              <m:t>0</m:t>
            </m:r>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r>
              <w:rPr>
                <w:rFonts w:ascii="Cambria Math" w:hAnsi="Cambria Math"/>
                <w:sz w:val="24"/>
              </w:rPr>
              <m:t>0</m:t>
            </m:r>
          </m:sub>
        </m:sSub>
        <m:r>
          <w:rPr>
            <w:rFonts w:ascii="Cambria Math" w:hAnsi="Cambria Math"/>
            <w:sz w:val="24"/>
          </w:rPr>
          <m:t>)</m:t>
        </m:r>
      </m:oMath>
      <w:r w:rsidRPr="00DF33E5">
        <w:rPr>
          <w:rFonts w:hint="eastAsia"/>
          <w:sz w:val="24"/>
        </w:rPr>
        <w:t>，每一个像素在</w:t>
      </w:r>
      <m:oMath>
        <m:r>
          <w:rPr>
            <w:rFonts w:ascii="Cambria Math" w:hAnsi="Cambria Math" w:hint="eastAsia"/>
            <w:sz w:val="24"/>
          </w:rPr>
          <m:t>u</m:t>
        </m:r>
      </m:oMath>
      <w:r w:rsidRPr="00DF33E5">
        <w:rPr>
          <w:rFonts w:hint="eastAsia"/>
          <w:sz w:val="24"/>
        </w:rPr>
        <w:t>轴和</w:t>
      </w:r>
      <m:oMath>
        <m:r>
          <w:rPr>
            <w:rFonts w:ascii="Cambria Math" w:hAnsi="Cambria Math" w:hint="eastAsia"/>
            <w:sz w:val="24"/>
          </w:rPr>
          <m:t>v</m:t>
        </m:r>
      </m:oMath>
      <w:r w:rsidRPr="00DF33E5">
        <w:rPr>
          <w:rFonts w:hint="eastAsia"/>
          <w:sz w:val="24"/>
        </w:rPr>
        <w:t>轴上的物理尺寸为</w:t>
      </w:r>
      <m:oMath>
        <m:r>
          <w:rPr>
            <w:rFonts w:ascii="Cambria Math" w:hAnsi="Cambria Math"/>
            <w:sz w:val="24"/>
          </w:rPr>
          <m:t>dx</m:t>
        </m:r>
      </m:oMath>
      <w:r w:rsidRPr="00DF33E5">
        <w:rPr>
          <w:rFonts w:hint="eastAsia"/>
          <w:sz w:val="24"/>
        </w:rPr>
        <w:t>和</w:t>
      </w:r>
      <m:oMath>
        <m:r>
          <w:rPr>
            <w:rFonts w:ascii="Cambria Math" w:hAnsi="Cambria Math" w:hint="eastAsia"/>
            <w:sz w:val="24"/>
          </w:rPr>
          <m:t>dy</m:t>
        </m:r>
      </m:oMath>
      <w:r w:rsidRPr="00DF33E5">
        <w:rPr>
          <w:rFonts w:hint="eastAsia"/>
          <w:sz w:val="24"/>
        </w:rPr>
        <w:t>。因此，在不考虑畸变的情况下，任意像素在图像物理坐标系和图像像素坐标系之间的转换关系为</w:t>
      </w:r>
    </w:p>
    <w:p w14:paraId="560A6EB8" w14:textId="10677274" w:rsidR="00610E7A" w:rsidRPr="00F840DD" w:rsidRDefault="00E51286" w:rsidP="0054774A">
      <w:pPr>
        <w:pStyle w:val="af9"/>
        <w:spacing w:line="240" w:lineRule="auto"/>
      </w:pPr>
      <w:r w:rsidRPr="00E51286">
        <w:tab/>
      </w:r>
      <w:r w:rsidRPr="00E51286">
        <w:tab/>
      </w:r>
      <w:r>
        <w:tab/>
      </w:r>
      <m:oMath>
        <m:d>
          <m:dPr>
            <m:begChr m:val="{"/>
            <m:endChr m:val=""/>
            <m:ctrlPr/>
          </m:dPr>
          <m:e>
            <m:eqArr>
              <m:eqArrPr>
                <m:ctrlPr/>
              </m:eqArrPr>
              <m:e>
                <m:r>
                  <w:rPr>
                    <w:rFonts w:hint="eastAsia"/>
                  </w:rPr>
                  <m:t>u</m:t>
                </m:r>
                <m:r>
                  <m:rPr>
                    <m:sty m:val="p"/>
                  </m:rPr>
                  <w:rPr>
                    <w:rFonts w:hint="eastAsia"/>
                  </w:rPr>
                  <m:t>=</m:t>
                </m:r>
                <m:r>
                  <m:rPr>
                    <m:sty m:val="p"/>
                  </m:rPr>
                  <m:t xml:space="preserve"> </m:t>
                </m:r>
                <m:f>
                  <m:fPr>
                    <m:ctrlPr/>
                  </m:fPr>
                  <m:num>
                    <m:r>
                      <w:rPr>
                        <w:rFonts w:hint="eastAsia"/>
                      </w:rPr>
                      <m:t>x</m:t>
                    </m:r>
                  </m:num>
                  <m:den>
                    <m:r>
                      <w:rPr>
                        <w:rFonts w:hint="eastAsia"/>
                      </w:rPr>
                      <m:t>dx</m:t>
                    </m:r>
                  </m:den>
                </m:f>
                <m:r>
                  <m:rPr>
                    <m:sty m:val="p"/>
                  </m:rPr>
                  <m:t xml:space="preserve">+ </m:t>
                </m:r>
                <m:sSub>
                  <m:sSubPr>
                    <m:ctrlPr/>
                  </m:sSubPr>
                  <m:e>
                    <m:r>
                      <m:t>u</m:t>
                    </m:r>
                  </m:e>
                  <m:sub>
                    <m:r>
                      <m:rPr>
                        <m:sty m:val="p"/>
                      </m:rPr>
                      <m:t>0</m:t>
                    </m:r>
                  </m:sub>
                </m:sSub>
              </m:e>
              <m:e>
                <m:r>
                  <m:t>v</m:t>
                </m:r>
                <m:r>
                  <m:rPr>
                    <m:sty m:val="p"/>
                  </m:rPr>
                  <m:t xml:space="preserve">= </m:t>
                </m:r>
                <m:f>
                  <m:fPr>
                    <m:ctrlPr/>
                  </m:fPr>
                  <m:num>
                    <m:r>
                      <m:t>y</m:t>
                    </m:r>
                  </m:num>
                  <m:den>
                    <m:r>
                      <m:t>dy</m:t>
                    </m:r>
                  </m:den>
                </m:f>
                <m:r>
                  <m:rPr>
                    <m:sty m:val="p"/>
                  </m:rPr>
                  <m:t xml:space="preserve">+ </m:t>
                </m:r>
                <m:sSub>
                  <m:sSubPr>
                    <m:ctrlPr/>
                  </m:sSubPr>
                  <m:e>
                    <m:r>
                      <m:t>v</m:t>
                    </m:r>
                  </m:e>
                  <m:sub>
                    <m:r>
                      <m:rPr>
                        <m:sty m:val="p"/>
                      </m:rPr>
                      <m:t>0</m:t>
                    </m:r>
                  </m:sub>
                </m:sSub>
              </m:e>
            </m:eqArr>
          </m:e>
        </m:d>
      </m:oMath>
      <w:r w:rsidRPr="00E51286">
        <w:tab/>
      </w:r>
      <w:r w:rsidRPr="00E51286">
        <w:tab/>
      </w:r>
      <w:r>
        <w:tab/>
      </w:r>
      <w:r>
        <w:tab/>
      </w:r>
      <w:r>
        <w:tab/>
      </w:r>
      <w:r>
        <w:tab/>
      </w:r>
      <w:r>
        <w:tab/>
      </w:r>
      <w:r>
        <w:tab/>
      </w:r>
      <w:r w:rsidRPr="00CB3748">
        <w:rPr>
          <w:rFonts w:ascii="Times New Roman" w:hAnsi="Times New Roman" w:hint="eastAsia"/>
        </w:rPr>
        <w:t>(</w:t>
      </w:r>
      <w:r w:rsidRPr="00CB3748">
        <w:rPr>
          <w:rFonts w:ascii="Times New Roman" w:hAnsi="Times New Roman"/>
        </w:rPr>
        <w:t>2.8)</w:t>
      </w:r>
    </w:p>
    <w:p w14:paraId="4D8696C3" w14:textId="2FBAC28B" w:rsidR="00610E7A" w:rsidRPr="00DF33E5" w:rsidRDefault="00E51286" w:rsidP="00F840DD">
      <w:pPr>
        <w:rPr>
          <w:sz w:val="24"/>
        </w:rPr>
      </w:pPr>
      <w:r>
        <w:tab/>
      </w:r>
      <w:r w:rsidRPr="00DF33E5">
        <w:rPr>
          <w:rFonts w:hint="eastAsia"/>
          <w:sz w:val="24"/>
        </w:rPr>
        <w:t>用矩阵形式表示，如公式</w:t>
      </w:r>
      <w:r w:rsidRPr="00DF33E5">
        <w:rPr>
          <w:rFonts w:hint="eastAsia"/>
          <w:sz w:val="24"/>
        </w:rPr>
        <w:t>(</w:t>
      </w:r>
      <w:r w:rsidRPr="00DF33E5">
        <w:rPr>
          <w:sz w:val="24"/>
        </w:rPr>
        <w:t>2.9)</w:t>
      </w:r>
    </w:p>
    <w:p w14:paraId="23B62EE4" w14:textId="58F274E3" w:rsidR="00E51286" w:rsidRPr="00E51286" w:rsidRDefault="00E51286" w:rsidP="0054774A">
      <w:pPr>
        <w:pStyle w:val="af9"/>
        <w:spacing w:line="240" w:lineRule="auto"/>
      </w:pPr>
      <w:r>
        <w:rPr>
          <w:rFonts w:ascii="Times New Roman" w:hAnsi="Times New Roman"/>
        </w:rPr>
        <w:tab/>
      </w:r>
      <w:r>
        <w:rPr>
          <w:rFonts w:ascii="Times New Roman" w:hAnsi="Times New Roman"/>
        </w:rPr>
        <w:tab/>
        <w:t xml:space="preserve">             </w:t>
      </w:r>
      <m:oMath>
        <m:d>
          <m:dPr>
            <m:begChr m:val="["/>
            <m:endChr m:val="]"/>
            <m:ctrlPr/>
          </m:dPr>
          <m:e>
            <m:m>
              <m:mPr>
                <m:mcs>
                  <m:mc>
                    <m:mcPr>
                      <m:count m:val="1"/>
                      <m:mcJc m:val="center"/>
                    </m:mcPr>
                  </m:mc>
                </m:mcs>
                <m:ctrlPr/>
              </m:mPr>
              <m:mr>
                <m:e>
                  <m:r>
                    <m:t>u</m:t>
                  </m:r>
                </m:e>
              </m:mr>
              <m:mr>
                <m:e>
                  <m:r>
                    <m:t>v</m:t>
                  </m:r>
                </m:e>
              </m:mr>
              <m:mr>
                <m:e>
                  <m:r>
                    <m:rPr>
                      <m:sty m:val="p"/>
                    </m:rPr>
                    <m:t>1</m:t>
                  </m:r>
                </m:e>
              </m:mr>
            </m:m>
          </m:e>
        </m:d>
        <m:r>
          <m:rPr>
            <m:sty m:val="p"/>
          </m:rPr>
          <m:t xml:space="preserve">= </m:t>
        </m:r>
        <m:d>
          <m:dPr>
            <m:begChr m:val="["/>
            <m:endChr m:val="]"/>
            <m:ctrlPr/>
          </m:dPr>
          <m:e>
            <m:m>
              <m:mPr>
                <m:mcs>
                  <m:mc>
                    <m:mcPr>
                      <m:count m:val="3"/>
                      <m:mcJc m:val="center"/>
                    </m:mcPr>
                  </m:mc>
                </m:mcs>
                <m:ctrlPr/>
              </m:mPr>
              <m:mr>
                <m:e>
                  <m:f>
                    <m:fPr>
                      <m:type m:val="lin"/>
                      <m:ctrlPr/>
                    </m:fPr>
                    <m:num>
                      <m:r>
                        <m:rPr>
                          <m:sty m:val="p"/>
                        </m:rPr>
                        <m:t>1</m:t>
                      </m:r>
                    </m:num>
                    <m:den>
                      <m:r>
                        <m:t>dx</m:t>
                      </m:r>
                    </m:den>
                  </m:f>
                </m:e>
                <m:e>
                  <m:r>
                    <m:rPr>
                      <m:sty m:val="p"/>
                    </m:rPr>
                    <m:t>0</m:t>
                  </m:r>
                </m:e>
                <m:e>
                  <m:sSub>
                    <m:sSubPr>
                      <m:ctrlPr/>
                    </m:sSubPr>
                    <m:e>
                      <m:r>
                        <m:t>u</m:t>
                      </m:r>
                    </m:e>
                    <m:sub>
                      <m:r>
                        <m:rPr>
                          <m:sty m:val="p"/>
                        </m:rPr>
                        <m:t>0</m:t>
                      </m:r>
                    </m:sub>
                  </m:sSub>
                </m:e>
              </m:mr>
              <m:mr>
                <m:e>
                  <m:r>
                    <m:rPr>
                      <m:sty m:val="p"/>
                    </m:rPr>
                    <m:t>0</m:t>
                  </m:r>
                </m:e>
                <m:e>
                  <m:f>
                    <m:fPr>
                      <m:type m:val="lin"/>
                      <m:ctrlPr/>
                    </m:fPr>
                    <m:num>
                      <m:r>
                        <m:rPr>
                          <m:sty m:val="p"/>
                        </m:rPr>
                        <m:t>1</m:t>
                      </m:r>
                    </m:num>
                    <m:den>
                      <m:r>
                        <m:t>dy</m:t>
                      </m:r>
                    </m:den>
                  </m:f>
                </m:e>
                <m:e>
                  <m:sSub>
                    <m:sSubPr>
                      <m:ctrlPr/>
                    </m:sSubPr>
                    <m:e>
                      <m:r>
                        <m:t>v</m:t>
                      </m:r>
                    </m:e>
                    <m:sub>
                      <m:r>
                        <m:rPr>
                          <m:sty m:val="p"/>
                        </m:rPr>
                        <m:t>0</m:t>
                      </m:r>
                    </m:sub>
                  </m:sSub>
                </m:e>
              </m:mr>
              <m:mr>
                <m:e>
                  <m:r>
                    <m:rPr>
                      <m:sty m:val="p"/>
                    </m:rPr>
                    <m:t>0</m:t>
                  </m:r>
                </m:e>
                <m:e>
                  <m:r>
                    <m:rPr>
                      <m:sty m:val="p"/>
                    </m:rPr>
                    <m:t>0</m:t>
                  </m:r>
                </m:e>
                <m:e>
                  <m:r>
                    <m:rPr>
                      <m:sty m:val="p"/>
                    </m:rPr>
                    <m:t>1</m:t>
                  </m:r>
                </m:e>
              </m:mr>
            </m:m>
          </m:e>
        </m:d>
        <m:d>
          <m:dPr>
            <m:begChr m:val="["/>
            <m:endChr m:val="]"/>
            <m:ctrlPr/>
          </m:dPr>
          <m:e>
            <m:m>
              <m:mPr>
                <m:mcs>
                  <m:mc>
                    <m:mcPr>
                      <m:count m:val="1"/>
                      <m:mcJc m:val="center"/>
                    </m:mcPr>
                  </m:mc>
                </m:mcs>
                <m:ctrlPr/>
              </m:mPr>
              <m:mr>
                <m:e>
                  <m:r>
                    <m:t>x</m:t>
                  </m:r>
                </m:e>
              </m:mr>
              <m:mr>
                <m:e>
                  <m:r>
                    <m:t>y</m:t>
                  </m:r>
                </m:e>
              </m:mr>
              <m:mr>
                <m:e>
                  <m:r>
                    <m:rPr>
                      <m:sty m:val="p"/>
                    </m:rPr>
                    <m:t>1</m:t>
                  </m:r>
                </m:e>
              </m:mr>
            </m:m>
          </m:e>
        </m:d>
      </m:oMath>
      <w:r>
        <w:tab/>
      </w:r>
      <w:r>
        <w:tab/>
      </w:r>
      <w:r>
        <w:tab/>
        <w:t xml:space="preserve">          </w:t>
      </w:r>
      <w:r w:rsidRPr="00CB3748">
        <w:rPr>
          <w:rFonts w:ascii="Times New Roman" w:hAnsi="Times New Roman"/>
        </w:rPr>
        <w:t xml:space="preserve">  </w:t>
      </w:r>
      <w:r w:rsidRPr="00CB3748">
        <w:rPr>
          <w:rFonts w:ascii="Times New Roman" w:hAnsi="Times New Roman" w:hint="eastAsia"/>
        </w:rPr>
        <w:t>(</w:t>
      </w:r>
      <w:r w:rsidRPr="00CB3748">
        <w:rPr>
          <w:rFonts w:ascii="Times New Roman" w:hAnsi="Times New Roman"/>
        </w:rPr>
        <w:t>2.9)</w:t>
      </w:r>
    </w:p>
    <w:p w14:paraId="5D45F7BA" w14:textId="6E4106C8" w:rsidR="00610E7A" w:rsidRPr="00DF33E5" w:rsidRDefault="0043762B" w:rsidP="00DF33E5">
      <w:pPr>
        <w:rPr>
          <w:sz w:val="24"/>
        </w:rPr>
      </w:pPr>
      <w:r w:rsidRPr="00DF33E5">
        <w:rPr>
          <w:sz w:val="24"/>
        </w:rPr>
        <w:tab/>
      </w:r>
      <w:r w:rsidRPr="00DF33E5">
        <w:rPr>
          <w:rFonts w:hint="eastAsia"/>
          <w:sz w:val="24"/>
        </w:rPr>
        <w:t>因此，综合公式</w:t>
      </w:r>
      <w:r w:rsidR="003B7E68">
        <w:rPr>
          <w:rFonts w:hint="eastAsia"/>
          <w:sz w:val="24"/>
          <w:szCs w:val="32"/>
        </w:rPr>
        <w:t>(</w:t>
      </w:r>
      <w:r w:rsidRPr="00CB3748">
        <w:rPr>
          <w:sz w:val="24"/>
          <w:szCs w:val="32"/>
        </w:rPr>
        <w:t>2.5</w:t>
      </w:r>
      <w:r w:rsidR="003B7E68">
        <w:rPr>
          <w:rFonts w:hint="eastAsia"/>
          <w:sz w:val="24"/>
          <w:szCs w:val="32"/>
        </w:rPr>
        <w:t>)</w:t>
      </w:r>
      <w:r w:rsidRPr="00DF33E5">
        <w:rPr>
          <w:rFonts w:hint="eastAsia"/>
          <w:sz w:val="24"/>
        </w:rPr>
        <w:t>、公式</w:t>
      </w:r>
      <w:r w:rsidR="003B7E68">
        <w:rPr>
          <w:rFonts w:hint="eastAsia"/>
          <w:sz w:val="24"/>
          <w:szCs w:val="32"/>
        </w:rPr>
        <w:t>(</w:t>
      </w:r>
      <w:r w:rsidRPr="00CB3748">
        <w:rPr>
          <w:rFonts w:hint="eastAsia"/>
          <w:sz w:val="24"/>
          <w:szCs w:val="32"/>
        </w:rPr>
        <w:t>2.7</w:t>
      </w:r>
      <w:r w:rsidR="003B7E68">
        <w:rPr>
          <w:rFonts w:hint="eastAsia"/>
          <w:sz w:val="24"/>
          <w:szCs w:val="32"/>
        </w:rPr>
        <w:t>)</w:t>
      </w:r>
      <w:r w:rsidRPr="00DF33E5">
        <w:rPr>
          <w:rFonts w:hint="eastAsia"/>
          <w:sz w:val="24"/>
        </w:rPr>
        <w:t>和公式</w:t>
      </w:r>
      <w:r w:rsidR="003B7E68">
        <w:rPr>
          <w:rFonts w:hint="eastAsia"/>
          <w:sz w:val="24"/>
          <w:szCs w:val="32"/>
        </w:rPr>
        <w:t>(</w:t>
      </w:r>
      <w:r w:rsidRPr="00CB3748">
        <w:rPr>
          <w:rFonts w:hint="eastAsia"/>
          <w:sz w:val="24"/>
          <w:szCs w:val="32"/>
        </w:rPr>
        <w:t>2.9</w:t>
      </w:r>
      <w:r w:rsidR="003B7E68">
        <w:rPr>
          <w:rFonts w:hint="eastAsia"/>
          <w:sz w:val="24"/>
          <w:szCs w:val="32"/>
        </w:rPr>
        <w:t>)</w:t>
      </w:r>
      <w:r w:rsidRPr="00DF33E5">
        <w:rPr>
          <w:rFonts w:hint="eastAsia"/>
          <w:sz w:val="24"/>
        </w:rPr>
        <w:t>可得</w:t>
      </w:r>
    </w:p>
    <w:p w14:paraId="58DAAAAD" w14:textId="72C80C58" w:rsidR="00A05EE6" w:rsidRPr="0043762B" w:rsidRDefault="0043762B" w:rsidP="0054774A">
      <w:pPr>
        <w:pStyle w:val="af9"/>
        <w:spacing w:line="240" w:lineRule="auto"/>
      </w:pPr>
      <w:r>
        <w:rPr>
          <w:rFonts w:ascii="Times New Roman" w:hAnsi="Times New Roman"/>
        </w:rPr>
        <w:tab/>
        <w:t xml:space="preserve">                </w:t>
      </w:r>
      <w:r>
        <w:rPr>
          <w:rFonts w:ascii="Times New Roman" w:hAnsi="Times New Roman"/>
        </w:rPr>
        <w:tab/>
      </w:r>
      <m:oMath>
        <m:d>
          <m:dPr>
            <m:begChr m:val="["/>
            <m:endChr m:val="]"/>
            <m:ctrlPr/>
          </m:dPr>
          <m:e>
            <m:m>
              <m:mPr>
                <m:mcs>
                  <m:mc>
                    <m:mcPr>
                      <m:count m:val="1"/>
                      <m:mcJc m:val="center"/>
                    </m:mcPr>
                  </m:mc>
                </m:mcs>
                <m:ctrlPr/>
              </m:mPr>
              <m:mr>
                <m:e>
                  <m:r>
                    <m:t>u</m:t>
                  </m:r>
                </m:e>
              </m:mr>
              <m:mr>
                <m:e>
                  <m:r>
                    <m:t>v</m:t>
                  </m:r>
                </m:e>
              </m:mr>
              <m:mr>
                <m:e>
                  <m:r>
                    <m:rPr>
                      <m:sty m:val="p"/>
                    </m:rPr>
                    <m:t>1</m:t>
                  </m:r>
                </m:e>
              </m:mr>
            </m:m>
          </m:e>
        </m:d>
        <m:r>
          <w:rPr>
            <w:rFonts w:hint="eastAsia"/>
          </w:rPr>
          <m:t>=</m:t>
        </m:r>
        <m:r>
          <m:t xml:space="preserve"> </m:t>
        </m:r>
        <m:f>
          <m:fPr>
            <m:ctrlPr>
              <w:rPr>
                <w:szCs w:val="21"/>
              </w:rPr>
            </m:ctrlPr>
          </m:fPr>
          <m:num>
            <m:r>
              <m:rPr>
                <m:sty m:val="p"/>
              </m:rPr>
              <w:rPr>
                <w:szCs w:val="21"/>
              </w:rPr>
              <m:t>1</m:t>
            </m:r>
          </m:num>
          <m:den>
            <m:sSub>
              <m:sSubPr>
                <m:ctrlPr>
                  <w:rPr>
                    <w:rFonts w:eastAsia="微软雅黑" w:hAnsi="微软雅黑" w:cs="微软雅黑"/>
                    <w:szCs w:val="21"/>
                  </w:rPr>
                </m:ctrlPr>
              </m:sSubPr>
              <m:e>
                <m:r>
                  <w:rPr>
                    <w:rFonts w:eastAsia="微软雅黑" w:hAnsi="微软雅黑" w:cs="微软雅黑"/>
                    <w:szCs w:val="21"/>
                  </w:rPr>
                  <m:t>Z</m:t>
                </m:r>
              </m:e>
              <m:sub>
                <m:r>
                  <w:rPr>
                    <w:rFonts w:eastAsia="微软雅黑" w:hAnsi="微软雅黑" w:cs="微软雅黑"/>
                    <w:szCs w:val="21"/>
                  </w:rPr>
                  <m:t>c</m:t>
                </m:r>
              </m:sub>
            </m:sSub>
          </m:den>
        </m:f>
        <m:d>
          <m:dPr>
            <m:begChr m:val="["/>
            <m:endChr m:val="]"/>
            <m:ctrlPr/>
          </m:dPr>
          <m:e>
            <m:m>
              <m:mPr>
                <m:mcs>
                  <m:mc>
                    <m:mcPr>
                      <m:count m:val="3"/>
                      <m:mcJc m:val="center"/>
                    </m:mcPr>
                  </m:mc>
                </m:mcs>
                <m:ctrlPr/>
              </m:mPr>
              <m:mr>
                <m:e>
                  <m:f>
                    <m:fPr>
                      <m:type m:val="lin"/>
                      <m:ctrlPr/>
                    </m:fPr>
                    <m:num>
                      <m:r>
                        <m:rPr>
                          <m:sty m:val="p"/>
                        </m:rPr>
                        <m:t>1</m:t>
                      </m:r>
                    </m:num>
                    <m:den>
                      <m:r>
                        <m:t>dx</m:t>
                      </m:r>
                    </m:den>
                  </m:f>
                </m:e>
                <m:e>
                  <m:r>
                    <m:rPr>
                      <m:sty m:val="p"/>
                    </m:rPr>
                    <m:t>0</m:t>
                  </m:r>
                </m:e>
                <m:e>
                  <m:sSub>
                    <m:sSubPr>
                      <m:ctrlPr/>
                    </m:sSubPr>
                    <m:e>
                      <m:r>
                        <m:t>u</m:t>
                      </m:r>
                    </m:e>
                    <m:sub>
                      <m:r>
                        <m:rPr>
                          <m:sty m:val="p"/>
                        </m:rPr>
                        <m:t>0</m:t>
                      </m:r>
                    </m:sub>
                  </m:sSub>
                </m:e>
              </m:mr>
              <m:mr>
                <m:e>
                  <m:r>
                    <m:rPr>
                      <m:sty m:val="p"/>
                    </m:rPr>
                    <m:t>0</m:t>
                  </m:r>
                </m:e>
                <m:e>
                  <m:f>
                    <m:fPr>
                      <m:type m:val="lin"/>
                      <m:ctrlPr/>
                    </m:fPr>
                    <m:num>
                      <m:r>
                        <m:rPr>
                          <m:sty m:val="p"/>
                        </m:rPr>
                        <m:t>1</m:t>
                      </m:r>
                    </m:num>
                    <m:den>
                      <m:r>
                        <m:t>dy</m:t>
                      </m:r>
                    </m:den>
                  </m:f>
                </m:e>
                <m:e>
                  <m:sSub>
                    <m:sSubPr>
                      <m:ctrlPr/>
                    </m:sSubPr>
                    <m:e>
                      <m:r>
                        <m:t>v</m:t>
                      </m:r>
                    </m:e>
                    <m:sub>
                      <m:r>
                        <m:rPr>
                          <m:sty m:val="p"/>
                        </m:rPr>
                        <m:t>0</m:t>
                      </m:r>
                    </m:sub>
                  </m:sSub>
                </m:e>
              </m:mr>
              <m:mr>
                <m:e>
                  <m:r>
                    <m:rPr>
                      <m:sty m:val="p"/>
                    </m:rPr>
                    <m:t>0</m:t>
                  </m:r>
                </m:e>
                <m:e>
                  <m:r>
                    <m:rPr>
                      <m:sty m:val="p"/>
                    </m:rPr>
                    <m:t>0</m:t>
                  </m:r>
                </m:e>
                <m:e>
                  <m:r>
                    <m:rPr>
                      <m:sty m:val="p"/>
                    </m:rPr>
                    <m:t>1</m:t>
                  </m:r>
                </m:e>
              </m:mr>
            </m:m>
          </m:e>
        </m:d>
        <m:d>
          <m:dPr>
            <m:begChr m:val="["/>
            <m:endChr m:val="]"/>
            <m:ctrlPr>
              <w:rPr>
                <w:szCs w:val="21"/>
              </w:rPr>
            </m:ctrlPr>
          </m:dPr>
          <m:e>
            <m:m>
              <m:mPr>
                <m:mcs>
                  <m:mc>
                    <m:mcPr>
                      <m:count m:val="3"/>
                      <m:mcJc m:val="center"/>
                    </m:mcPr>
                  </m:mc>
                </m:mcs>
                <m:ctrlPr>
                  <w:rPr>
                    <w:szCs w:val="21"/>
                  </w:rPr>
                </m:ctrlPr>
              </m:mPr>
              <m:mr>
                <m:e>
                  <m:r>
                    <w:rPr>
                      <w:szCs w:val="21"/>
                    </w:rPr>
                    <m:t>f</m:t>
                  </m:r>
                </m:e>
                <m:e>
                  <m:r>
                    <m:rPr>
                      <m:sty m:val="p"/>
                    </m:rPr>
                    <w:rPr>
                      <w:szCs w:val="21"/>
                    </w:rPr>
                    <m:t>0</m:t>
                  </m:r>
                </m:e>
                <m:e>
                  <m:r>
                    <m:rPr>
                      <m:sty m:val="p"/>
                    </m:rPr>
                    <w:rPr>
                      <w:szCs w:val="21"/>
                    </w:rPr>
                    <m:t>0</m:t>
                  </m:r>
                </m:e>
              </m:mr>
              <m:mr>
                <m:e>
                  <m:r>
                    <m:rPr>
                      <m:sty m:val="p"/>
                    </m:rPr>
                    <w:rPr>
                      <w:szCs w:val="21"/>
                    </w:rPr>
                    <m:t>0</m:t>
                  </m:r>
                </m:e>
                <m:e>
                  <m:r>
                    <w:rPr>
                      <w:szCs w:val="21"/>
                    </w:rPr>
                    <m:t>f</m:t>
                  </m:r>
                </m:e>
                <m:e>
                  <m:r>
                    <m:rPr>
                      <m:sty m:val="p"/>
                    </m:rPr>
                    <w:rPr>
                      <w:szCs w:val="21"/>
                    </w:rPr>
                    <m:t>0</m:t>
                  </m:r>
                </m:e>
              </m:mr>
              <m:mr>
                <m:e>
                  <m:r>
                    <m:rPr>
                      <m:sty m:val="p"/>
                    </m:rPr>
                    <w:rPr>
                      <w:szCs w:val="21"/>
                    </w:rPr>
                    <m:t>0</m:t>
                  </m:r>
                </m:e>
                <m:e>
                  <m:r>
                    <m:rPr>
                      <m:sty m:val="p"/>
                    </m:rPr>
                    <w:rPr>
                      <w:szCs w:val="21"/>
                    </w:rPr>
                    <m:t>0</m:t>
                  </m:r>
                </m:e>
                <m:e>
                  <m:r>
                    <m:rPr>
                      <m:sty m:val="p"/>
                    </m:rPr>
                    <w:rPr>
                      <w:szCs w:val="21"/>
                    </w:rPr>
                    <m:t>1</m:t>
                  </m:r>
                </m:e>
              </m:mr>
            </m:m>
          </m:e>
        </m:d>
        <m:d>
          <m:dPr>
            <m:begChr m:val="["/>
            <m:endChr m:val="]"/>
            <m:ctrlPr>
              <w:rPr>
                <w:rFonts w:hAnsi="Times New Roman"/>
              </w:rPr>
            </m:ctrlPr>
          </m:dPr>
          <m:e>
            <m:m>
              <m:mPr>
                <m:mcs>
                  <m:mc>
                    <m:mcPr>
                      <m:count m:val="2"/>
                      <m:mcJc m:val="center"/>
                    </m:mcPr>
                  </m:mc>
                </m:mcs>
                <m:ctrlPr>
                  <w:rPr>
                    <w:rFonts w:hAnsi="Times New Roman"/>
                  </w:rPr>
                </m:ctrlPr>
              </m:mPr>
              <m:mr>
                <m:e>
                  <m:r>
                    <m:t>R</m:t>
                  </m:r>
                </m:e>
                <m:e>
                  <m:r>
                    <w:rPr>
                      <w:rFonts w:hint="eastAsia"/>
                    </w:rPr>
                    <m:t>t</m:t>
                  </m:r>
                </m:e>
              </m:mr>
              <m:mr>
                <m:e>
                  <m:sSup>
                    <m:sSupPr>
                      <m:ctrlPr>
                        <w:rPr>
                          <w:rFonts w:hAnsi="Times New Roman"/>
                        </w:rPr>
                      </m:ctrlPr>
                    </m:sSupPr>
                    <m:e>
                      <m:r>
                        <m:rPr>
                          <m:sty m:val="p"/>
                        </m:rPr>
                        <m:t>0</m:t>
                      </m:r>
                    </m:e>
                    <m:sup>
                      <m:r>
                        <m:t>T</m:t>
                      </m:r>
                    </m:sup>
                  </m:sSup>
                </m:e>
                <m:e>
                  <m:r>
                    <m:rPr>
                      <m:sty m:val="p"/>
                    </m:rPr>
                    <m:t>1</m:t>
                  </m:r>
                </m:e>
              </m:mr>
            </m:m>
          </m:e>
        </m:d>
        <m:d>
          <m:dPr>
            <m:begChr m:val="["/>
            <m:endChr m:val="]"/>
            <m:ctrlPr/>
          </m:dPr>
          <m:e>
            <m:eqArr>
              <m:eqArrPr>
                <m:ctrlPr/>
              </m:eqArrPr>
              <m:e>
                <m:m>
                  <m:mPr>
                    <m:mcs>
                      <m:mc>
                        <m:mcPr>
                          <m:count m:val="1"/>
                          <m:mcJc m:val="center"/>
                        </m:mcPr>
                      </m:mc>
                    </m:mcs>
                    <m:ctrlPr/>
                  </m:mPr>
                  <m:mr>
                    <m:e>
                      <m:sSub>
                        <m:sSubPr>
                          <m:ctrlPr/>
                        </m:sSubPr>
                        <m:e>
                          <m:r>
                            <m:t>X</m:t>
                          </m:r>
                        </m:e>
                        <m:sub>
                          <m:r>
                            <m:t>w</m:t>
                          </m:r>
                        </m:sub>
                      </m:sSub>
                    </m:e>
                  </m:mr>
                  <m:mr>
                    <m:e>
                      <m:sSub>
                        <m:sSubPr>
                          <m:ctrlPr/>
                        </m:sSubPr>
                        <m:e>
                          <m:r>
                            <m:t>Y</m:t>
                          </m:r>
                        </m:e>
                        <m:sub>
                          <m:r>
                            <m:t>w</m:t>
                          </m:r>
                        </m:sub>
                      </m:sSub>
                    </m:e>
                  </m:mr>
                  <m:mr>
                    <m:e>
                      <m:sSub>
                        <m:sSubPr>
                          <m:ctrlPr/>
                        </m:sSubPr>
                        <m:e>
                          <m:r>
                            <m:t>Z</m:t>
                          </m:r>
                        </m:e>
                        <m:sub>
                          <m:r>
                            <m:t>w</m:t>
                          </m:r>
                        </m:sub>
                      </m:sSub>
                      <m:ctrlPr>
                        <w:rPr>
                          <w:rFonts w:eastAsia="Cambria Math" w:cs="Cambria Math"/>
                        </w:rPr>
                      </m:ctrlPr>
                    </m:e>
                  </m:mr>
                  <m:mr>
                    <m:e>
                      <m:r>
                        <m:rPr>
                          <m:sty m:val="p"/>
                        </m:rPr>
                        <w:rPr>
                          <w:rFonts w:eastAsia="Cambria Math" w:cs="Cambria Math"/>
                        </w:rPr>
                        <m:t>1</m:t>
                      </m:r>
                    </m:e>
                  </m:mr>
                </m:m>
              </m:e>
            </m:eqArr>
          </m:e>
        </m:d>
      </m:oMath>
      <w:r>
        <w:tab/>
        <w:t xml:space="preserve">        </w:t>
      </w:r>
      <w:r w:rsidRPr="00CB3748">
        <w:rPr>
          <w:rFonts w:ascii="Times New Roman" w:hAnsi="Times New Roman"/>
        </w:rPr>
        <w:t xml:space="preserve"> </w:t>
      </w:r>
      <w:r w:rsidRPr="00CB3748">
        <w:rPr>
          <w:rFonts w:ascii="Times New Roman" w:hAnsi="Times New Roman" w:hint="eastAsia"/>
        </w:rPr>
        <w:t>(</w:t>
      </w:r>
      <w:r w:rsidRPr="00CB3748">
        <w:rPr>
          <w:rFonts w:ascii="Times New Roman" w:hAnsi="Times New Roman"/>
        </w:rPr>
        <w:t>2.10)</w:t>
      </w:r>
    </w:p>
    <w:p w14:paraId="14AF7577" w14:textId="4E6EC3A0" w:rsidR="0043762B" w:rsidRPr="00DF33E5" w:rsidRDefault="0043762B" w:rsidP="0043762B">
      <w:pPr>
        <w:rPr>
          <w:sz w:val="24"/>
        </w:rPr>
      </w:pPr>
      <w:r w:rsidRPr="00DF33E5">
        <w:rPr>
          <w:sz w:val="24"/>
        </w:rPr>
        <w:tab/>
      </w:r>
      <w:r w:rsidRPr="00DF33E5">
        <w:rPr>
          <w:rFonts w:hint="eastAsia"/>
          <w:sz w:val="24"/>
        </w:rPr>
        <w:t>简化公式</w:t>
      </w:r>
      <w:r w:rsidRPr="00CB3748">
        <w:rPr>
          <w:rFonts w:hint="eastAsia"/>
        </w:rPr>
        <w:t>(</w:t>
      </w:r>
      <w:r w:rsidRPr="00CB3748">
        <w:t>2.10)</w:t>
      </w:r>
      <w:r w:rsidRPr="00DF33E5">
        <w:rPr>
          <w:rFonts w:hint="eastAsia"/>
          <w:sz w:val="24"/>
        </w:rPr>
        <w:t>得</w:t>
      </w:r>
    </w:p>
    <w:p w14:paraId="5278F449" w14:textId="25D94EDB" w:rsidR="0043762B" w:rsidRPr="0043762B" w:rsidRDefault="0043762B" w:rsidP="0054774A">
      <w:pPr>
        <w:pStyle w:val="af9"/>
        <w:spacing w:line="240" w:lineRule="auto"/>
      </w:pPr>
      <w:r>
        <w:rPr>
          <w:rFonts w:ascii="Times New Roman" w:hAnsi="Times New Roman"/>
        </w:rPr>
        <w:tab/>
        <w:t xml:space="preserve">    </w:t>
      </w:r>
      <w:r w:rsidR="00EC7BF5">
        <w:rPr>
          <w:rFonts w:ascii="Times New Roman" w:hAnsi="Times New Roman"/>
        </w:rPr>
        <w:t xml:space="preserve">  </w:t>
      </w:r>
      <w:r>
        <w:rPr>
          <w:rFonts w:ascii="Times New Roman" w:hAnsi="Times New Roman"/>
        </w:rPr>
        <w:t xml:space="preserve">       </w:t>
      </w:r>
      <w:r w:rsidR="00EC7BF5">
        <w:rPr>
          <w:rFonts w:ascii="Times New Roman" w:hAnsi="Times New Roman"/>
        </w:rPr>
        <w:t xml:space="preserve">  </w:t>
      </w:r>
      <w:r>
        <w:rPr>
          <w:rFonts w:ascii="Times New Roman" w:hAnsi="Times New Roman"/>
        </w:rPr>
        <w:t xml:space="preserve">    </w:t>
      </w:r>
      <m:oMath>
        <m:sSub>
          <m:sSubPr>
            <m:ctrlPr>
              <w:rPr>
                <w:rFonts w:eastAsia="微软雅黑" w:hAnsi="微软雅黑" w:cs="微软雅黑"/>
                <w:szCs w:val="21"/>
              </w:rPr>
            </m:ctrlPr>
          </m:sSubPr>
          <m:e>
            <m:r>
              <w:rPr>
                <w:rFonts w:eastAsia="微软雅黑" w:hAnsi="微软雅黑" w:cs="微软雅黑"/>
                <w:szCs w:val="21"/>
              </w:rPr>
              <m:t>Z</m:t>
            </m:r>
          </m:e>
          <m:sub>
            <m:r>
              <w:rPr>
                <w:rFonts w:eastAsia="微软雅黑" w:hAnsi="微软雅黑" w:cs="微软雅黑"/>
                <w:szCs w:val="21"/>
              </w:rPr>
              <m:t>c</m:t>
            </m:r>
          </m:sub>
        </m:sSub>
      </m:oMath>
      <w:r>
        <w:rPr>
          <w:rFonts w:ascii="Times New Roman" w:hAnsi="Times New Roman"/>
        </w:rPr>
        <w:tab/>
      </w:r>
      <m:oMath>
        <m:d>
          <m:dPr>
            <m:begChr m:val="["/>
            <m:endChr m:val="]"/>
            <m:ctrlPr/>
          </m:dPr>
          <m:e>
            <m:m>
              <m:mPr>
                <m:mcs>
                  <m:mc>
                    <m:mcPr>
                      <m:count m:val="1"/>
                      <m:mcJc m:val="center"/>
                    </m:mcPr>
                  </m:mc>
                </m:mcs>
                <m:ctrlPr/>
              </m:mPr>
              <m:mr>
                <m:e>
                  <m:r>
                    <m:t>u</m:t>
                  </m:r>
                </m:e>
              </m:mr>
              <m:mr>
                <m:e>
                  <m:r>
                    <m:t>v</m:t>
                  </m:r>
                </m:e>
              </m:mr>
              <m:mr>
                <m:e>
                  <m:r>
                    <m:rPr>
                      <m:sty m:val="p"/>
                    </m:rPr>
                    <m:t>1</m:t>
                  </m:r>
                </m:e>
              </m:mr>
            </m:m>
          </m:e>
        </m:d>
        <m:r>
          <w:rPr>
            <w:rFonts w:hint="eastAsia"/>
          </w:rPr>
          <m:t>=</m:t>
        </m:r>
        <m:r>
          <m:t xml:space="preserve"> </m:t>
        </m:r>
        <m:d>
          <m:dPr>
            <m:begChr m:val="["/>
            <m:endChr m:val="]"/>
            <m:ctrlPr/>
          </m:dPr>
          <m:e>
            <m:m>
              <m:mPr>
                <m:mcs>
                  <m:mc>
                    <m:mcPr>
                      <m:count m:val="3"/>
                      <m:mcJc m:val="center"/>
                    </m:mcPr>
                  </m:mc>
                </m:mcs>
                <m:ctrlPr/>
              </m:mPr>
              <m:mr>
                <m:e>
                  <m:sSub>
                    <m:sSubPr>
                      <m:ctrlPr>
                        <w:rPr>
                          <w:i/>
                        </w:rPr>
                      </m:ctrlPr>
                    </m:sSubPr>
                    <m:e>
                      <m:r>
                        <m:t>f</m:t>
                      </m:r>
                    </m:e>
                    <m:sub>
                      <m:r>
                        <m:t>x</m:t>
                      </m:r>
                    </m:sub>
                  </m:sSub>
                </m:e>
                <m:e>
                  <m:r>
                    <m:rPr>
                      <m:sty m:val="p"/>
                    </m:rPr>
                    <m:t>0</m:t>
                  </m:r>
                </m:e>
                <m:e>
                  <m:sSub>
                    <m:sSubPr>
                      <m:ctrlPr/>
                    </m:sSubPr>
                    <m:e>
                      <m:r>
                        <m:t>u</m:t>
                      </m:r>
                    </m:e>
                    <m:sub>
                      <m:r>
                        <m:rPr>
                          <m:sty m:val="p"/>
                        </m:rPr>
                        <m:t>0</m:t>
                      </m:r>
                    </m:sub>
                  </m:sSub>
                </m:e>
              </m:mr>
              <m:mr>
                <m:e>
                  <m:r>
                    <m:rPr>
                      <m:sty m:val="p"/>
                    </m:rPr>
                    <m:t>0</m:t>
                  </m:r>
                </m:e>
                <m:e>
                  <m:sSub>
                    <m:sSubPr>
                      <m:ctrlPr>
                        <w:rPr>
                          <w:i/>
                        </w:rPr>
                      </m:ctrlPr>
                    </m:sSubPr>
                    <m:e>
                      <m:r>
                        <m:t>f</m:t>
                      </m:r>
                    </m:e>
                    <m:sub>
                      <m:r>
                        <m:t>y</m:t>
                      </m:r>
                    </m:sub>
                  </m:sSub>
                </m:e>
                <m:e>
                  <m:sSub>
                    <m:sSubPr>
                      <m:ctrlPr/>
                    </m:sSubPr>
                    <m:e>
                      <m:r>
                        <m:t>v</m:t>
                      </m:r>
                    </m:e>
                    <m:sub>
                      <m:r>
                        <m:rPr>
                          <m:sty m:val="p"/>
                        </m:rPr>
                        <m:t>0</m:t>
                      </m:r>
                    </m:sub>
                  </m:sSub>
                </m:e>
              </m:mr>
              <m:mr>
                <m:e>
                  <m:r>
                    <m:rPr>
                      <m:sty m:val="p"/>
                    </m:rPr>
                    <m:t>0</m:t>
                  </m:r>
                </m:e>
                <m:e>
                  <m:r>
                    <m:rPr>
                      <m:sty m:val="p"/>
                    </m:rPr>
                    <m:t>0</m:t>
                  </m:r>
                </m:e>
                <m:e>
                  <m:r>
                    <m:rPr>
                      <m:sty m:val="p"/>
                    </m:rPr>
                    <m:t>1</m:t>
                  </m:r>
                </m:e>
              </m:mr>
            </m:m>
          </m:e>
        </m:d>
        <m:d>
          <m:dPr>
            <m:begChr m:val="["/>
            <m:endChr m:val="]"/>
            <m:ctrlPr>
              <w:rPr>
                <w:rFonts w:hAnsi="Times New Roman"/>
              </w:rPr>
            </m:ctrlPr>
          </m:dPr>
          <m:e>
            <m:m>
              <m:mPr>
                <m:mcs>
                  <m:mc>
                    <m:mcPr>
                      <m:count m:val="2"/>
                      <m:mcJc m:val="center"/>
                    </m:mcPr>
                  </m:mc>
                </m:mcs>
                <m:ctrlPr>
                  <w:rPr>
                    <w:rFonts w:hAnsi="Times New Roman"/>
                  </w:rPr>
                </m:ctrlPr>
              </m:mPr>
              <m:mr>
                <m:e>
                  <m:r>
                    <m:t>R</m:t>
                  </m:r>
                </m:e>
                <m:e>
                  <m:r>
                    <w:rPr>
                      <w:rFonts w:hint="eastAsia"/>
                    </w:rPr>
                    <m:t>t</m:t>
                  </m:r>
                </m:e>
              </m:mr>
              <m:mr>
                <m:e>
                  <m:sSup>
                    <m:sSupPr>
                      <m:ctrlPr>
                        <w:rPr>
                          <w:rFonts w:hAnsi="Times New Roman"/>
                        </w:rPr>
                      </m:ctrlPr>
                    </m:sSupPr>
                    <m:e>
                      <m:r>
                        <m:rPr>
                          <m:sty m:val="p"/>
                        </m:rPr>
                        <m:t>0</m:t>
                      </m:r>
                    </m:e>
                    <m:sup>
                      <m:r>
                        <m:t>T</m:t>
                      </m:r>
                    </m:sup>
                  </m:sSup>
                </m:e>
                <m:e>
                  <m:r>
                    <m:rPr>
                      <m:sty m:val="p"/>
                    </m:rPr>
                    <m:t>1</m:t>
                  </m:r>
                </m:e>
              </m:mr>
            </m:m>
          </m:e>
        </m:d>
        <m:d>
          <m:dPr>
            <m:begChr m:val="["/>
            <m:endChr m:val="]"/>
            <m:ctrlPr/>
          </m:dPr>
          <m:e>
            <m:eqArr>
              <m:eqArrPr>
                <m:ctrlPr/>
              </m:eqArrPr>
              <m:e>
                <m:m>
                  <m:mPr>
                    <m:mcs>
                      <m:mc>
                        <m:mcPr>
                          <m:count m:val="1"/>
                          <m:mcJc m:val="center"/>
                        </m:mcPr>
                      </m:mc>
                    </m:mcs>
                    <m:ctrlPr/>
                  </m:mPr>
                  <m:mr>
                    <m:e>
                      <m:sSub>
                        <m:sSubPr>
                          <m:ctrlPr/>
                        </m:sSubPr>
                        <m:e>
                          <m:r>
                            <m:t>X</m:t>
                          </m:r>
                        </m:e>
                        <m:sub>
                          <m:r>
                            <m:t>w</m:t>
                          </m:r>
                        </m:sub>
                      </m:sSub>
                    </m:e>
                  </m:mr>
                  <m:mr>
                    <m:e>
                      <m:sSub>
                        <m:sSubPr>
                          <m:ctrlPr/>
                        </m:sSubPr>
                        <m:e>
                          <m:r>
                            <m:t>Y</m:t>
                          </m:r>
                        </m:e>
                        <m:sub>
                          <m:r>
                            <m:t>w</m:t>
                          </m:r>
                        </m:sub>
                      </m:sSub>
                    </m:e>
                  </m:mr>
                  <m:mr>
                    <m:e>
                      <m:sSub>
                        <m:sSubPr>
                          <m:ctrlPr/>
                        </m:sSubPr>
                        <m:e>
                          <m:r>
                            <m:t>Z</m:t>
                          </m:r>
                        </m:e>
                        <m:sub>
                          <m:r>
                            <m:t>w</m:t>
                          </m:r>
                        </m:sub>
                      </m:sSub>
                      <m:ctrlPr>
                        <w:rPr>
                          <w:rFonts w:eastAsia="Cambria Math" w:cs="Cambria Math"/>
                        </w:rPr>
                      </m:ctrlPr>
                    </m:e>
                  </m:mr>
                  <m:mr>
                    <m:e>
                      <m:r>
                        <m:rPr>
                          <m:sty m:val="p"/>
                        </m:rPr>
                        <w:rPr>
                          <w:rFonts w:eastAsia="Cambria Math" w:cs="Cambria Math"/>
                        </w:rPr>
                        <m:t>1</m:t>
                      </m:r>
                    </m:e>
                  </m:mr>
                </m:m>
              </m:e>
            </m:eqArr>
          </m:e>
        </m:d>
        <m:r>
          <m:t>=K[R,t]</m:t>
        </m:r>
        <m:d>
          <m:dPr>
            <m:begChr m:val="["/>
            <m:endChr m:val="]"/>
            <m:ctrlPr/>
          </m:dPr>
          <m:e>
            <m:eqArr>
              <m:eqArrPr>
                <m:ctrlPr/>
              </m:eqArrPr>
              <m:e>
                <m:m>
                  <m:mPr>
                    <m:mcs>
                      <m:mc>
                        <m:mcPr>
                          <m:count m:val="1"/>
                          <m:mcJc m:val="center"/>
                        </m:mcPr>
                      </m:mc>
                    </m:mcs>
                    <m:ctrlPr/>
                  </m:mPr>
                  <m:mr>
                    <m:e>
                      <m:sSub>
                        <m:sSubPr>
                          <m:ctrlPr/>
                        </m:sSubPr>
                        <m:e>
                          <m:r>
                            <m:t>X</m:t>
                          </m:r>
                        </m:e>
                        <m:sub>
                          <m:r>
                            <m:t>w</m:t>
                          </m:r>
                        </m:sub>
                      </m:sSub>
                    </m:e>
                  </m:mr>
                  <m:mr>
                    <m:e>
                      <m:sSub>
                        <m:sSubPr>
                          <m:ctrlPr/>
                        </m:sSubPr>
                        <m:e>
                          <m:r>
                            <m:t>Y</m:t>
                          </m:r>
                        </m:e>
                        <m:sub>
                          <m:r>
                            <m:t>w</m:t>
                          </m:r>
                        </m:sub>
                      </m:sSub>
                    </m:e>
                  </m:mr>
                  <m:mr>
                    <m:e>
                      <m:sSub>
                        <m:sSubPr>
                          <m:ctrlPr/>
                        </m:sSubPr>
                        <m:e>
                          <m:r>
                            <m:t>Z</m:t>
                          </m:r>
                        </m:e>
                        <m:sub>
                          <m:r>
                            <m:t>w</m:t>
                          </m:r>
                        </m:sub>
                      </m:sSub>
                      <m:ctrlPr>
                        <w:rPr>
                          <w:rFonts w:eastAsia="Cambria Math" w:cs="Cambria Math"/>
                        </w:rPr>
                      </m:ctrlPr>
                    </m:e>
                  </m:mr>
                  <m:mr>
                    <m:e>
                      <m:r>
                        <m:rPr>
                          <m:sty m:val="p"/>
                        </m:rPr>
                        <w:rPr>
                          <w:rFonts w:eastAsia="Cambria Math" w:cs="Cambria Math"/>
                        </w:rPr>
                        <m:t>1</m:t>
                      </m:r>
                    </m:e>
                  </m:mr>
                </m:m>
              </m:e>
            </m:eqArr>
          </m:e>
        </m:d>
      </m:oMath>
      <w:r>
        <w:tab/>
        <w:t xml:space="preserve">         </w:t>
      </w:r>
      <w:r w:rsidR="00EC7BF5">
        <w:t xml:space="preserve"> </w:t>
      </w:r>
      <w:r>
        <w:t xml:space="preserve">  </w:t>
      </w:r>
      <w:r w:rsidRPr="00CB3748">
        <w:rPr>
          <w:rFonts w:ascii="Times New Roman" w:hAnsi="Times New Roman"/>
        </w:rPr>
        <w:t xml:space="preserve"> </w:t>
      </w:r>
      <w:r w:rsidRPr="00CB3748">
        <w:rPr>
          <w:rFonts w:ascii="Times New Roman" w:hAnsi="Times New Roman" w:hint="eastAsia"/>
        </w:rPr>
        <w:t>(</w:t>
      </w:r>
      <w:r w:rsidRPr="00CB3748">
        <w:rPr>
          <w:rFonts w:ascii="Times New Roman" w:hAnsi="Times New Roman"/>
        </w:rPr>
        <w:t>2.1</w:t>
      </w:r>
      <w:r w:rsidRPr="00CB3748">
        <w:rPr>
          <w:rFonts w:ascii="Times New Roman" w:hAnsi="Times New Roman" w:hint="eastAsia"/>
        </w:rPr>
        <w:t>1</w:t>
      </w:r>
      <w:r w:rsidRPr="00CB3748">
        <w:rPr>
          <w:rFonts w:ascii="Times New Roman" w:hAnsi="Times New Roman"/>
        </w:rPr>
        <w:t>)</w:t>
      </w:r>
    </w:p>
    <w:p w14:paraId="7A90F96A" w14:textId="77777777" w:rsidR="00DF33E5" w:rsidRDefault="00EC7BF5" w:rsidP="00DF33E5">
      <w:pPr>
        <w:rPr>
          <w:sz w:val="24"/>
        </w:rPr>
      </w:pPr>
      <w:r>
        <w:tab/>
      </w:r>
      <w:r w:rsidRPr="00DF33E5">
        <w:rPr>
          <w:rFonts w:hint="eastAsia"/>
          <w:sz w:val="24"/>
        </w:rPr>
        <w:t>其中，</w:t>
      </w: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x</m:t>
            </m:r>
          </m:sub>
        </m:sSub>
        <m:r>
          <m:rPr>
            <m:sty m:val="p"/>
          </m:rPr>
          <w:rPr>
            <w:rFonts w:ascii="Cambria Math" w:hint="eastAsia"/>
            <w:szCs w:val="21"/>
          </w:rPr>
          <m:t>=</m:t>
        </m:r>
        <m:r>
          <m:rPr>
            <m:sty m:val="p"/>
          </m:rPr>
          <w:rPr>
            <w:rFonts w:ascii="Cambria Math"/>
            <w:szCs w:val="21"/>
          </w:rPr>
          <m:t xml:space="preserve"> </m:t>
        </m:r>
        <m:f>
          <m:fPr>
            <m:type m:val="lin"/>
            <m:ctrlPr>
              <w:rPr>
                <w:rFonts w:ascii="Cambria Math" w:hAnsi="Cambria Math"/>
                <w:szCs w:val="21"/>
              </w:rPr>
            </m:ctrlPr>
          </m:fPr>
          <m:num>
            <m:r>
              <w:rPr>
                <w:rFonts w:ascii="Cambria Math" w:hint="eastAsia"/>
                <w:szCs w:val="21"/>
              </w:rPr>
              <m:t>f</m:t>
            </m:r>
          </m:num>
          <m:den>
            <m:r>
              <w:rPr>
                <w:rFonts w:ascii="Cambria Math"/>
                <w:szCs w:val="21"/>
              </w:rPr>
              <m:t>dx</m:t>
            </m:r>
          </m:den>
        </m:f>
      </m:oMath>
      <w:r w:rsidR="00DF33E5">
        <w:rPr>
          <w:rFonts w:hint="eastAsia"/>
          <w:sz w:val="24"/>
        </w:rPr>
        <w:t>；</w:t>
      </w:r>
    </w:p>
    <w:p w14:paraId="7E81ADF3" w14:textId="4DA62973" w:rsidR="00EC7BF5" w:rsidRPr="00DF33E5" w:rsidRDefault="007D5827" w:rsidP="00DF33E5">
      <w:pPr>
        <w:ind w:left="630" w:firstLineChars="200" w:firstLine="420"/>
        <w:rPr>
          <w:sz w:val="24"/>
        </w:rPr>
      </w:pP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y</m:t>
            </m:r>
          </m:sub>
        </m:sSub>
        <m:r>
          <m:rPr>
            <m:sty m:val="p"/>
          </m:rPr>
          <w:rPr>
            <w:rFonts w:ascii="Cambria Math" w:hint="eastAsia"/>
            <w:szCs w:val="21"/>
          </w:rPr>
          <m:t>=</m:t>
        </m:r>
        <m:r>
          <m:rPr>
            <m:sty m:val="p"/>
          </m:rPr>
          <w:rPr>
            <w:rFonts w:ascii="Cambria Math"/>
            <w:szCs w:val="21"/>
          </w:rPr>
          <m:t xml:space="preserve"> </m:t>
        </m:r>
        <m:f>
          <m:fPr>
            <m:type m:val="lin"/>
            <m:ctrlPr>
              <w:rPr>
                <w:rFonts w:ascii="Cambria Math" w:hAnsi="Cambria Math"/>
                <w:szCs w:val="21"/>
              </w:rPr>
            </m:ctrlPr>
          </m:fPr>
          <m:num>
            <m:r>
              <w:rPr>
                <w:rFonts w:ascii="Cambria Math" w:hint="eastAsia"/>
                <w:szCs w:val="21"/>
              </w:rPr>
              <m:t>f</m:t>
            </m:r>
          </m:num>
          <m:den>
            <m:r>
              <w:rPr>
                <w:rFonts w:ascii="Cambria Math"/>
                <w:szCs w:val="21"/>
              </w:rPr>
              <m:t>dy</m:t>
            </m:r>
          </m:den>
        </m:f>
      </m:oMath>
      <w:r w:rsidR="00EC7BF5" w:rsidRPr="00DF33E5">
        <w:rPr>
          <w:rFonts w:hint="eastAsia"/>
          <w:sz w:val="24"/>
        </w:rPr>
        <w:t>；</w:t>
      </w:r>
      <w:r w:rsidR="00DF33E5">
        <w:rPr>
          <w:sz w:val="24"/>
        </w:rPr>
        <w:tab/>
      </w:r>
    </w:p>
    <w:p w14:paraId="73F147AB" w14:textId="196CE4F4" w:rsidR="00EC7BF5" w:rsidRPr="00DF33E5" w:rsidRDefault="00EC7BF5" w:rsidP="00DF33E5">
      <w:pPr>
        <w:ind w:left="630" w:firstLineChars="200" w:firstLine="420"/>
        <w:rPr>
          <w:sz w:val="24"/>
        </w:rPr>
      </w:pPr>
      <m:oMath>
        <m:r>
          <w:rPr>
            <w:rFonts w:ascii="Cambria Math" w:hAnsi="Cambria Math" w:hint="eastAsia"/>
            <w:szCs w:val="21"/>
          </w:rPr>
          <m:t>K</m:t>
        </m:r>
      </m:oMath>
      <w:r w:rsidRPr="00DF33E5">
        <w:rPr>
          <w:rFonts w:hint="eastAsia"/>
          <w:sz w:val="24"/>
        </w:rPr>
        <w:t>为相机内参矩阵；</w:t>
      </w:r>
    </w:p>
    <w:p w14:paraId="0A53A832" w14:textId="7848E133" w:rsidR="0043762B" w:rsidRPr="00DF33E5" w:rsidRDefault="00EC7BF5" w:rsidP="00DF33E5">
      <w:pPr>
        <w:spacing w:line="440" w:lineRule="exact"/>
        <w:ind w:left="629" w:firstLineChars="200" w:firstLine="420"/>
        <w:rPr>
          <w:sz w:val="24"/>
        </w:rPr>
      </w:pPr>
      <m:oMath>
        <m:r>
          <m:rPr>
            <m:sty m:val="p"/>
          </m:rPr>
          <w:rPr>
            <w:rFonts w:ascii="Cambria Math" w:hAnsi="Cambria Math" w:hint="eastAsia"/>
            <w:szCs w:val="21"/>
          </w:rPr>
          <w:lastRenderedPageBreak/>
          <m:t>[</m:t>
        </m:r>
        <m:r>
          <w:rPr>
            <w:rFonts w:ascii="Cambria Math" w:hAnsi="Cambria Math"/>
            <w:szCs w:val="21"/>
          </w:rPr>
          <m:t>R</m:t>
        </m:r>
        <m:r>
          <m:rPr>
            <m:sty m:val="p"/>
          </m:rPr>
          <w:rPr>
            <w:rFonts w:ascii="Cambria Math" w:hAnsi="Cambria Math"/>
            <w:szCs w:val="21"/>
          </w:rPr>
          <m:t>,</m:t>
        </m:r>
        <m:r>
          <w:rPr>
            <w:rFonts w:ascii="Cambria Math" w:hAnsi="Cambria Math"/>
            <w:szCs w:val="21"/>
          </w:rPr>
          <m:t>t</m:t>
        </m:r>
        <m:r>
          <m:rPr>
            <m:sty m:val="p"/>
          </m:rPr>
          <w:rPr>
            <w:rFonts w:ascii="Cambria Math" w:hAnsi="Cambria Math"/>
            <w:szCs w:val="21"/>
          </w:rPr>
          <m:t>]</m:t>
        </m:r>
      </m:oMath>
      <w:r w:rsidRPr="00DF33E5">
        <w:rPr>
          <w:rFonts w:hint="eastAsia"/>
          <w:sz w:val="24"/>
        </w:rPr>
        <w:t>为相机的外部参数矩阵。</w:t>
      </w:r>
    </w:p>
    <w:p w14:paraId="7CE6080C" w14:textId="070F5366" w:rsidR="00EC7BF5" w:rsidRDefault="00EC7BF5" w:rsidP="007D5827">
      <w:pPr>
        <w:pStyle w:val="afd"/>
      </w:pPr>
      <w:bookmarkStart w:id="68" w:name="_Toc40684948"/>
      <w:r>
        <w:rPr>
          <w:rFonts w:hint="eastAsia"/>
        </w:rPr>
        <w:t>2</w:t>
      </w:r>
      <w:r>
        <w:t>.1.</w:t>
      </w:r>
      <w:r>
        <w:rPr>
          <w:rFonts w:hint="eastAsia"/>
        </w:rPr>
        <w:t>4</w:t>
      </w:r>
      <w:r>
        <w:t xml:space="preserve"> </w:t>
      </w:r>
      <w:r>
        <w:rPr>
          <w:rFonts w:hint="eastAsia"/>
        </w:rPr>
        <w:t>畸变模型</w:t>
      </w:r>
      <w:bookmarkEnd w:id="68"/>
    </w:p>
    <w:p w14:paraId="0D2B0ECB" w14:textId="1B870E03" w:rsidR="0043762B" w:rsidRDefault="00EC7BF5" w:rsidP="00DF33E5">
      <w:pPr>
        <w:spacing w:line="440" w:lineRule="exact"/>
        <w:rPr>
          <w:sz w:val="24"/>
        </w:rPr>
      </w:pPr>
      <w:r>
        <w:rPr>
          <w:sz w:val="24"/>
        </w:rPr>
        <w:tab/>
      </w:r>
      <w:r w:rsidR="00DA7F89">
        <w:rPr>
          <w:rFonts w:hint="eastAsia"/>
          <w:sz w:val="24"/>
        </w:rPr>
        <w:t>在实际的相机摄像过程中，三维物体通过透镜投射到像平面，但由于透镜的精密度以及工艺偏差会产生一定的图像畸变。由于畸变的引入，从而导致原始图像失真，因此我们必须考虑图像畸变的问题</w:t>
      </w:r>
      <w:ins w:id="69" w:author="凯 黄" w:date="2020-05-13T22:31:00Z">
        <w:r w:rsidR="00B17BF5">
          <w:rPr>
            <w:rFonts w:hint="eastAsia"/>
            <w:sz w:val="24"/>
          </w:rPr>
          <w:t>。</w:t>
        </w:r>
      </w:ins>
      <w:del w:id="70" w:author="凯 黄" w:date="2020-05-13T22:31:00Z">
        <w:r w:rsidR="00DA7F89" w:rsidDel="00B17BF5">
          <w:rPr>
            <w:rFonts w:hint="eastAsia"/>
            <w:sz w:val="24"/>
          </w:rPr>
          <w:delText>。</w:delText>
        </w:r>
      </w:del>
    </w:p>
    <w:p w14:paraId="65D35A25" w14:textId="40674F07" w:rsidR="00DA7F89" w:rsidRDefault="00DA7F89" w:rsidP="00DF33E5">
      <w:pPr>
        <w:spacing w:line="440" w:lineRule="exact"/>
        <w:rPr>
          <w:sz w:val="24"/>
        </w:rPr>
      </w:pPr>
      <w:r>
        <w:rPr>
          <w:sz w:val="24"/>
        </w:rPr>
        <w:tab/>
      </w:r>
      <w:r>
        <w:rPr>
          <w:rFonts w:hint="eastAsia"/>
          <w:sz w:val="24"/>
        </w:rPr>
        <w:t>畸变可以分为径向畸变、离心畸变、薄棱镜畸变</w:t>
      </w:r>
      <w:r w:rsidRPr="00B850B1">
        <w:rPr>
          <w:rFonts w:hint="eastAsia"/>
          <w:sz w:val="24"/>
          <w:vertAlign w:val="superscript"/>
        </w:rPr>
        <w:t>[</w:t>
      </w:r>
      <w:r w:rsidR="00B850B1" w:rsidRPr="00B850B1">
        <w:rPr>
          <w:rFonts w:hint="eastAsia"/>
          <w:sz w:val="24"/>
          <w:vertAlign w:val="superscript"/>
        </w:rPr>
        <w:t>26</w:t>
      </w:r>
      <w:r w:rsidRPr="00B850B1">
        <w:rPr>
          <w:sz w:val="24"/>
          <w:vertAlign w:val="superscript"/>
        </w:rPr>
        <w:t>]</w:t>
      </w:r>
      <w:r w:rsidR="00B850B1">
        <w:rPr>
          <w:rFonts w:hint="eastAsia"/>
          <w:sz w:val="24"/>
        </w:rPr>
        <w:t>。由透镜引起的称之为径向畸变，其又可以分为桶形畸变和枕形畸变，如图</w:t>
      </w:r>
      <w:r w:rsidR="00B850B1">
        <w:rPr>
          <w:rFonts w:hint="eastAsia"/>
          <w:sz w:val="24"/>
        </w:rPr>
        <w:t>2-5</w:t>
      </w:r>
      <w:r w:rsidR="00B850B1">
        <w:rPr>
          <w:rFonts w:hint="eastAsia"/>
          <w:sz w:val="24"/>
        </w:rPr>
        <w:t>所示。</w:t>
      </w:r>
    </w:p>
    <w:p w14:paraId="1A5CF956" w14:textId="77777777" w:rsidR="00B850B1" w:rsidRDefault="00B850B1" w:rsidP="00B850B1">
      <w:pPr>
        <w:keepNext/>
        <w:jc w:val="center"/>
      </w:pPr>
      <w:r>
        <w:rPr>
          <w:noProof/>
          <w:sz w:val="24"/>
        </w:rPr>
        <w:drawing>
          <wp:inline distT="0" distB="0" distL="0" distR="0" wp14:anchorId="3EA7DEE2" wp14:editId="4A1FEAB9">
            <wp:extent cx="3114675" cy="1466850"/>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畸变.jpg"/>
                    <pic:cNvPicPr/>
                  </pic:nvPicPr>
                  <pic:blipFill>
                    <a:blip r:embed="rId21">
                      <a:extLst>
                        <a:ext uri="{28A0092B-C50C-407E-A947-70E740481C1C}">
                          <a14:useLocalDpi xmlns:a14="http://schemas.microsoft.com/office/drawing/2010/main" val="0"/>
                        </a:ext>
                      </a:extLst>
                    </a:blip>
                    <a:stretch>
                      <a:fillRect/>
                    </a:stretch>
                  </pic:blipFill>
                  <pic:spPr>
                    <a:xfrm>
                      <a:off x="0" y="0"/>
                      <a:ext cx="3114675" cy="1466850"/>
                    </a:xfrm>
                    <a:prstGeom prst="rect">
                      <a:avLst/>
                    </a:prstGeom>
                  </pic:spPr>
                </pic:pic>
              </a:graphicData>
            </a:graphic>
          </wp:inline>
        </w:drawing>
      </w:r>
    </w:p>
    <w:p w14:paraId="20B7D049" w14:textId="2785C342" w:rsidR="00EC7BF5" w:rsidRPr="00DF33E5" w:rsidRDefault="00B850B1" w:rsidP="00946D93">
      <w:pPr>
        <w:pStyle w:val="aff"/>
      </w:pPr>
      <w:r w:rsidRPr="00DF33E5">
        <w:rPr>
          <w:rFonts w:hint="eastAsia"/>
        </w:rPr>
        <w:t>图</w:t>
      </w:r>
      <w:r w:rsidRPr="00CB3748">
        <w:rPr>
          <w:rFonts w:ascii="Times New Roman" w:hAnsi="Times New Roman"/>
        </w:rPr>
        <w:t>2-5</w:t>
      </w:r>
      <w:r w:rsidRPr="00DF33E5">
        <w:rPr>
          <w:rFonts w:hint="eastAsia"/>
        </w:rPr>
        <w:t>枕形畸变和桶形畸变</w:t>
      </w:r>
    </w:p>
    <w:p w14:paraId="0CD74D0A" w14:textId="565B6A4E" w:rsidR="00EC7BF5" w:rsidRDefault="00FE104F" w:rsidP="00FE104F">
      <w:pPr>
        <w:rPr>
          <w:sz w:val="24"/>
        </w:rPr>
      </w:pPr>
      <w:r>
        <w:rPr>
          <w:rFonts w:hint="eastAsia"/>
          <w:sz w:val="24"/>
        </w:rPr>
        <w:t>通常假设畸变呈现多项式形式，即</w:t>
      </w:r>
    </w:p>
    <w:p w14:paraId="0C0A050F" w14:textId="681EA6BE" w:rsidR="00FE104F" w:rsidRDefault="00FE104F" w:rsidP="0054774A">
      <w:pPr>
        <w:pStyle w:val="af9"/>
        <w:spacing w:line="240" w:lineRule="auto"/>
      </w:pPr>
      <w:r>
        <w:rPr>
          <w:rFonts w:ascii="Times New Roman" w:hAnsi="Times New Roman"/>
        </w:rPr>
        <w:tab/>
      </w:r>
      <w:r>
        <w:rPr>
          <w:rFonts w:ascii="Times New Roman" w:hAnsi="Times New Roman"/>
        </w:rPr>
        <w:tab/>
        <w:t xml:space="preserve">              </w:t>
      </w:r>
      <m:oMath>
        <m:d>
          <m:dPr>
            <m:begChr m:val="{"/>
            <m:endChr m:val=""/>
            <m:ctrlPr/>
          </m:dPr>
          <m:e>
            <m:eqArr>
              <m:eqArrPr>
                <m:ctrlPr/>
              </m:eqArrPr>
              <m:e>
                <m:sSub>
                  <m:sSubPr>
                    <m:ctrlPr/>
                  </m:sSubPr>
                  <m:e>
                    <m:r>
                      <w:rPr>
                        <w:rFonts w:hint="eastAsia"/>
                      </w:rPr>
                      <m:t>x</m:t>
                    </m:r>
                  </m:e>
                  <m:sub>
                    <m:r>
                      <m:t>distorted</m:t>
                    </m:r>
                  </m:sub>
                </m:sSub>
                <m:r>
                  <m:rPr>
                    <m:sty m:val="p"/>
                  </m:rPr>
                  <m:t>=</m:t>
                </m:r>
                <m:r>
                  <m:t>x</m:t>
                </m:r>
                <m:r>
                  <m:rPr>
                    <m:sty m:val="p"/>
                  </m:rPr>
                  <m:t xml:space="preserve">(1 + </m:t>
                </m:r>
                <m:sSub>
                  <m:sSubPr>
                    <m:ctrlPr/>
                  </m:sSubPr>
                  <m:e>
                    <m:r>
                      <m:t>k</m:t>
                    </m:r>
                  </m:e>
                  <m:sub>
                    <m:r>
                      <m:rPr>
                        <m:sty m:val="p"/>
                      </m:rPr>
                      <m:t>1</m:t>
                    </m:r>
                  </m:sub>
                </m:sSub>
                <m:sSup>
                  <m:sSupPr>
                    <m:ctrlPr/>
                  </m:sSupPr>
                  <m:e>
                    <m:r>
                      <m:t>r</m:t>
                    </m:r>
                  </m:e>
                  <m:sup>
                    <m:r>
                      <m:rPr>
                        <m:sty m:val="p"/>
                      </m:rPr>
                      <m:t>2</m:t>
                    </m:r>
                  </m:sup>
                </m:sSup>
                <m:r>
                  <m:rPr>
                    <m:sty m:val="p"/>
                  </m:rPr>
                  <m:t xml:space="preserve"> +  </m:t>
                </m:r>
                <m:sSub>
                  <m:sSubPr>
                    <m:ctrlPr/>
                  </m:sSubPr>
                  <m:e>
                    <m:r>
                      <m:t>k</m:t>
                    </m:r>
                  </m:e>
                  <m:sub>
                    <m:r>
                      <m:rPr>
                        <m:sty m:val="p"/>
                      </m:rPr>
                      <m:t>2</m:t>
                    </m:r>
                  </m:sub>
                </m:sSub>
                <m:sSup>
                  <m:sSupPr>
                    <m:ctrlPr/>
                  </m:sSupPr>
                  <m:e>
                    <m:r>
                      <m:t>r</m:t>
                    </m:r>
                  </m:e>
                  <m:sup>
                    <m:r>
                      <m:rPr>
                        <m:sty m:val="p"/>
                      </m:rPr>
                      <m:t>4</m:t>
                    </m:r>
                  </m:sup>
                </m:sSup>
                <m:r>
                  <m:rPr>
                    <m:sty m:val="p"/>
                  </m:rPr>
                  <m:t xml:space="preserve">+  </m:t>
                </m:r>
                <m:sSub>
                  <m:sSubPr>
                    <m:ctrlPr/>
                  </m:sSubPr>
                  <m:e>
                    <m:r>
                      <m:t>k</m:t>
                    </m:r>
                  </m:e>
                  <m:sub>
                    <m:r>
                      <m:rPr>
                        <m:sty m:val="p"/>
                      </m:rPr>
                      <m:t>3</m:t>
                    </m:r>
                  </m:sub>
                </m:sSub>
                <m:sSup>
                  <m:sSupPr>
                    <m:ctrlPr/>
                  </m:sSupPr>
                  <m:e>
                    <m:r>
                      <m:t>r</m:t>
                    </m:r>
                  </m:e>
                  <m:sup>
                    <m:r>
                      <m:rPr>
                        <m:sty m:val="p"/>
                      </m:rPr>
                      <m:t>6</m:t>
                    </m:r>
                  </m:sup>
                </m:sSup>
                <m:r>
                  <m:rPr>
                    <m:sty m:val="p"/>
                  </m:rPr>
                  <m:t>)</m:t>
                </m:r>
              </m:e>
              <m:e>
                <m:sSub>
                  <m:sSubPr>
                    <m:ctrlPr/>
                  </m:sSubPr>
                  <m:e>
                    <m:r>
                      <m:t>y</m:t>
                    </m:r>
                  </m:e>
                  <m:sub>
                    <m:r>
                      <m:t>distorted</m:t>
                    </m:r>
                  </m:sub>
                </m:sSub>
                <m:r>
                  <m:rPr>
                    <m:sty m:val="p"/>
                  </m:rPr>
                  <m:t xml:space="preserve">= </m:t>
                </m:r>
                <m:r>
                  <m:t>y</m:t>
                </m:r>
                <m:r>
                  <m:rPr>
                    <m:sty m:val="p"/>
                  </m:rPr>
                  <m:t xml:space="preserve">(1 + </m:t>
                </m:r>
                <m:sSub>
                  <m:sSubPr>
                    <m:ctrlPr/>
                  </m:sSubPr>
                  <m:e>
                    <m:r>
                      <m:t>k</m:t>
                    </m:r>
                  </m:e>
                  <m:sub>
                    <m:r>
                      <m:rPr>
                        <m:sty m:val="p"/>
                      </m:rPr>
                      <m:t>1</m:t>
                    </m:r>
                  </m:sub>
                </m:sSub>
                <m:sSup>
                  <m:sSupPr>
                    <m:ctrlPr/>
                  </m:sSupPr>
                  <m:e>
                    <m:r>
                      <m:t>r</m:t>
                    </m:r>
                  </m:e>
                  <m:sup>
                    <m:r>
                      <m:rPr>
                        <m:sty m:val="p"/>
                      </m:rPr>
                      <m:t>2</m:t>
                    </m:r>
                  </m:sup>
                </m:sSup>
                <m:r>
                  <m:rPr>
                    <m:sty m:val="p"/>
                  </m:rPr>
                  <m:t xml:space="preserve"> +  </m:t>
                </m:r>
                <m:sSub>
                  <m:sSubPr>
                    <m:ctrlPr/>
                  </m:sSubPr>
                  <m:e>
                    <m:r>
                      <m:t>k</m:t>
                    </m:r>
                  </m:e>
                  <m:sub>
                    <m:r>
                      <m:rPr>
                        <m:sty m:val="p"/>
                      </m:rPr>
                      <m:t>2</m:t>
                    </m:r>
                  </m:sub>
                </m:sSub>
                <m:sSup>
                  <m:sSupPr>
                    <m:ctrlPr/>
                  </m:sSupPr>
                  <m:e>
                    <m:r>
                      <m:t>r</m:t>
                    </m:r>
                  </m:e>
                  <m:sup>
                    <m:r>
                      <m:rPr>
                        <m:sty m:val="p"/>
                      </m:rPr>
                      <m:t>4</m:t>
                    </m:r>
                  </m:sup>
                </m:sSup>
                <m:r>
                  <m:rPr>
                    <m:sty m:val="p"/>
                  </m:rPr>
                  <m:t xml:space="preserve">+  </m:t>
                </m:r>
                <m:sSub>
                  <m:sSubPr>
                    <m:ctrlPr/>
                  </m:sSubPr>
                  <m:e>
                    <m:r>
                      <m:t>k</m:t>
                    </m:r>
                  </m:e>
                  <m:sub>
                    <m:r>
                      <m:rPr>
                        <m:sty m:val="p"/>
                      </m:rPr>
                      <m:t>3</m:t>
                    </m:r>
                  </m:sub>
                </m:sSub>
                <m:sSup>
                  <m:sSupPr>
                    <m:ctrlPr/>
                  </m:sSupPr>
                  <m:e>
                    <m:r>
                      <m:t>r</m:t>
                    </m:r>
                  </m:e>
                  <m:sup>
                    <m:r>
                      <m:rPr>
                        <m:sty m:val="p"/>
                      </m:rPr>
                      <m:t>6</m:t>
                    </m:r>
                  </m:sup>
                </m:sSup>
                <m:r>
                  <m:rPr>
                    <m:sty m:val="p"/>
                  </m:rPr>
                  <m:t>)</m:t>
                </m:r>
              </m:e>
            </m:eqArr>
          </m:e>
        </m:d>
      </m:oMath>
      <w:r>
        <w:tab/>
        <w:t xml:space="preserve">     </w:t>
      </w:r>
      <w:r>
        <w:tab/>
        <w:t xml:space="preserve">    </w:t>
      </w:r>
      <w:r>
        <w:tab/>
      </w:r>
      <w:r w:rsidRPr="00CB3748">
        <w:rPr>
          <w:rFonts w:ascii="Times New Roman" w:hAnsi="Times New Roman"/>
        </w:rPr>
        <w:t>(2.12)</w:t>
      </w:r>
    </w:p>
    <w:p w14:paraId="11CE9E4A" w14:textId="54324BBD" w:rsidR="00EC7BF5" w:rsidRDefault="00FE104F" w:rsidP="00DF33E5">
      <w:pPr>
        <w:spacing w:line="440" w:lineRule="exact"/>
        <w:rPr>
          <w:sz w:val="24"/>
        </w:rPr>
      </w:pPr>
      <w:r>
        <w:rPr>
          <w:rFonts w:hint="eastAsia"/>
          <w:sz w:val="24"/>
        </w:rPr>
        <w:t>其中，</w:t>
      </w:r>
      <m:oMath>
        <m:sSup>
          <m:sSupPr>
            <m:ctrlPr>
              <w:rPr>
                <w:rFonts w:ascii="Cambria Math" w:hAnsi="Cambria Math"/>
                <w:i/>
                <w:sz w:val="24"/>
              </w:rPr>
            </m:ctrlPr>
          </m:sSupPr>
          <m:e>
            <m:r>
              <w:rPr>
                <w:rFonts w:ascii="Cambria Math" w:hAnsi="Cambria Math"/>
                <w:sz w:val="24"/>
              </w:rPr>
              <m:t>[</m:t>
            </m:r>
            <m:sSub>
              <m:sSubPr>
                <m:ctrlPr>
                  <w:rPr>
                    <w:rFonts w:ascii="Cambria Math" w:hAnsi="Cambria Math"/>
                  </w:rPr>
                </m:ctrlPr>
              </m:sSubPr>
              <m:e>
                <m:sSub>
                  <m:sSubPr>
                    <m:ctrlPr>
                      <w:rPr>
                        <w:rFonts w:ascii="Cambria Math" w:hAnsi="Cambria Math"/>
                      </w:rPr>
                    </m:ctrlPr>
                  </m:sSubPr>
                  <m:e>
                    <m:r>
                      <w:rPr>
                        <w:rFonts w:ascii="Cambria Math" w:hAnsi="Cambria Math"/>
                      </w:rPr>
                      <m:t>x</m:t>
                    </m:r>
                  </m:e>
                  <m:sub>
                    <m:r>
                      <w:rPr>
                        <w:rFonts w:ascii="Cambria Math" w:hAnsi="Cambria Math"/>
                      </w:rPr>
                      <m:t>distorted</m:t>
                    </m:r>
                  </m:sub>
                </m:sSub>
                <m:r>
                  <w:rPr>
                    <w:rFonts w:ascii="Cambria Math"/>
                  </w:rPr>
                  <m:t>,</m:t>
                </m:r>
                <m:r>
                  <w:rPr>
                    <w:rFonts w:ascii="Cambria Math" w:hAnsi="Cambria Math"/>
                  </w:rPr>
                  <m:t>y</m:t>
                </m:r>
              </m:e>
              <m:sub>
                <m:r>
                  <w:rPr>
                    <w:rFonts w:ascii="Cambria Math" w:hAnsi="Cambria Math"/>
                  </w:rPr>
                  <m:t>distorted</m:t>
                </m:r>
              </m:sub>
            </m:sSub>
            <m:r>
              <w:rPr>
                <w:rFonts w:ascii="Cambria Math" w:hAnsi="Cambria Math"/>
                <w:sz w:val="24"/>
              </w:rPr>
              <m:t>]</m:t>
            </m:r>
          </m:e>
          <m:sup>
            <m:r>
              <w:rPr>
                <w:rFonts w:ascii="Cambria Math" w:hAnsi="Cambria Math"/>
                <w:sz w:val="24"/>
              </w:rPr>
              <m:t>T</m:t>
            </m:r>
          </m:sup>
        </m:sSup>
      </m:oMath>
      <w:r>
        <w:rPr>
          <w:rFonts w:hint="eastAsia"/>
          <w:sz w:val="24"/>
        </w:rPr>
        <w:t>是畸变后的点的归一化坐标，</w:t>
      </w:r>
      <m:oMath>
        <m:sSup>
          <m:sSupPr>
            <m:ctrlPr>
              <w:rPr>
                <w:rFonts w:ascii="Cambria Math" w:hAnsi="Cambria Math"/>
              </w:rPr>
            </m:ctrlPr>
          </m:sSupPr>
          <m:e>
            <m:r>
              <w:rPr>
                <w:rFonts w:ascii="Cambria Math" w:hAnsi="Cambria Math"/>
              </w:rPr>
              <m:t>r</m:t>
            </m:r>
          </m:e>
          <m:sup>
            <m:r>
              <m:rPr>
                <m:sty m:val="p"/>
              </m:rPr>
              <w:rPr>
                <w:rFonts w:ascii="Cambria Math" w:hAnsi="Cambria Math"/>
              </w:rPr>
              <m:t>2</m:t>
            </m:r>
          </m:sup>
        </m:sSup>
        <m:r>
          <w:rPr>
            <w:rFonts w:ascii="Cambria Math" w:hAnsi="Cambria Math" w:hint="eastAsia"/>
            <w:sz w:val="24"/>
          </w:rPr>
          <m:t>=</m:t>
        </m:r>
        <m:r>
          <w:rPr>
            <w:rFonts w:ascii="Cambria Math" w:hAnsi="Cambria Math"/>
            <w:sz w:val="24"/>
          </w:rPr>
          <m:t xml:space="preserve"> </m:t>
        </m:r>
        <m:sSup>
          <m:sSupPr>
            <m:ctrlPr>
              <w:rPr>
                <w:rFonts w:ascii="Cambria Math" w:hAnsi="Cambria Math"/>
              </w:rPr>
            </m:ctrlPr>
          </m:sSupPr>
          <m:e>
            <m:r>
              <w:rPr>
                <w:rFonts w:ascii="Cambria Math" w:hint="eastAsia"/>
              </w:rPr>
              <m:t>x</m:t>
            </m:r>
          </m:e>
          <m:sup>
            <m:r>
              <m:rPr>
                <m:sty m:val="p"/>
              </m:rPr>
              <w:rPr>
                <w:rFonts w:ascii="Cambria Math" w:hAnsi="Cambria Math"/>
              </w:rPr>
              <m:t>2</m:t>
            </m:r>
          </m:sup>
        </m:sSup>
        <m:r>
          <w:rPr>
            <w:rFonts w:ascii="Cambria Math" w:hint="eastAsia"/>
          </w:rPr>
          <m:t>+</m:t>
        </m:r>
        <m:r>
          <w:rPr>
            <w:rFonts w:ascii="Cambria Math"/>
          </w:rPr>
          <m:t xml:space="preserve"> </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oMath>
      <w:r w:rsidR="00776305">
        <w:rPr>
          <w:rFonts w:hint="eastAsia"/>
        </w:rPr>
        <w:t>；</w:t>
      </w:r>
      <w:r>
        <w:rPr>
          <w:rFonts w:hint="eastAsia"/>
          <w:sz w:val="24"/>
        </w:rPr>
        <w:t>除此之外，对于切向畸变还可以使用额外的参数</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1</m:t>
            </m:r>
          </m:sub>
        </m:sSub>
      </m:oMath>
      <w:r w:rsidR="00776305">
        <w:rPr>
          <w:rFonts w:hint="eastAsia"/>
          <w:sz w:val="24"/>
        </w:rPr>
        <w:t>和</w:t>
      </w:r>
      <m:oMath>
        <m:sSub>
          <m:sSubPr>
            <m:ctrlPr>
              <w:rPr>
                <w:rFonts w:ascii="Cambria Math" w:hAnsi="Cambria Math"/>
                <w:i/>
                <w:sz w:val="24"/>
              </w:rPr>
            </m:ctrlPr>
          </m:sSubPr>
          <m:e>
            <m:r>
              <w:rPr>
                <w:rFonts w:ascii="Cambria Math" w:hAnsi="Cambria Math"/>
                <w:sz w:val="24"/>
              </w:rPr>
              <m:t>p</m:t>
            </m:r>
          </m:e>
          <m:sub>
            <m:r>
              <w:rPr>
                <w:rFonts w:ascii="Cambria Math" w:hAnsi="Cambria Math" w:hint="eastAsia"/>
                <w:sz w:val="24"/>
              </w:rPr>
              <m:t>2</m:t>
            </m:r>
          </m:sub>
        </m:sSub>
      </m:oMath>
      <w:r w:rsidR="00776305">
        <w:rPr>
          <w:rFonts w:hint="eastAsia"/>
          <w:sz w:val="24"/>
        </w:rPr>
        <w:t>来进行描述：</w:t>
      </w:r>
    </w:p>
    <w:p w14:paraId="5EEF3F27" w14:textId="20552A81" w:rsidR="00776305" w:rsidRDefault="00776305" w:rsidP="0054774A">
      <w:pPr>
        <w:pStyle w:val="af9"/>
        <w:spacing w:line="240" w:lineRule="auto"/>
      </w:pPr>
      <w:r>
        <w:rPr>
          <w:rFonts w:ascii="Times New Roman" w:hAnsi="Times New Roman"/>
        </w:rPr>
        <w:tab/>
        <w:t xml:space="preserve">                      </w:t>
      </w:r>
      <m:oMath>
        <m:d>
          <m:dPr>
            <m:begChr m:val="{"/>
            <m:endChr m:val=""/>
            <m:ctrlPr>
              <w:rPr>
                <w:szCs w:val="21"/>
              </w:rPr>
            </m:ctrlPr>
          </m:dPr>
          <m:e>
            <m:eqArr>
              <m:eqArrPr>
                <m:ctrlPr>
                  <w:rPr>
                    <w:szCs w:val="21"/>
                  </w:rPr>
                </m:ctrlPr>
              </m:eqArrPr>
              <m:e>
                <m:sSub>
                  <m:sSubPr>
                    <m:ctrlPr>
                      <w:rPr>
                        <w:szCs w:val="21"/>
                      </w:rPr>
                    </m:ctrlPr>
                  </m:sSubPr>
                  <m:e>
                    <m:r>
                      <w:rPr>
                        <w:rFonts w:hint="eastAsia"/>
                        <w:szCs w:val="21"/>
                      </w:rPr>
                      <m:t>x</m:t>
                    </m:r>
                  </m:e>
                  <m:sub>
                    <m:r>
                      <w:rPr>
                        <w:szCs w:val="21"/>
                      </w:rPr>
                      <m:t>distorted</m:t>
                    </m:r>
                  </m:sub>
                </m:sSub>
                <m:r>
                  <m:rPr>
                    <m:sty m:val="p"/>
                  </m:rPr>
                  <w:rPr>
                    <w:szCs w:val="21"/>
                  </w:rPr>
                  <m:t>=</m:t>
                </m:r>
                <m:r>
                  <w:rPr>
                    <w:szCs w:val="21"/>
                  </w:rPr>
                  <m:t>x</m:t>
                </m:r>
                <m:r>
                  <m:rPr>
                    <m:sty m:val="p"/>
                  </m:rPr>
                  <w:rPr>
                    <w:rFonts w:hint="eastAsia"/>
                    <w:szCs w:val="21"/>
                  </w:rPr>
                  <m:t>+2</m:t>
                </m:r>
                <m:sSub>
                  <m:sSubPr>
                    <m:ctrlPr>
                      <w:rPr>
                        <w:i/>
                        <w:szCs w:val="21"/>
                      </w:rPr>
                    </m:ctrlPr>
                  </m:sSubPr>
                  <m:e>
                    <m:r>
                      <w:rPr>
                        <w:szCs w:val="21"/>
                      </w:rPr>
                      <m:t>p</m:t>
                    </m:r>
                  </m:e>
                  <m:sub>
                    <m:r>
                      <w:rPr>
                        <w:szCs w:val="21"/>
                      </w:rPr>
                      <m:t>1</m:t>
                    </m:r>
                  </m:sub>
                </m:sSub>
                <m:r>
                  <w:rPr>
                    <w:szCs w:val="21"/>
                  </w:rPr>
                  <m:t xml:space="preserve">xy+ </m:t>
                </m:r>
                <m:sSub>
                  <m:sSubPr>
                    <m:ctrlPr>
                      <w:rPr>
                        <w:i/>
                        <w:szCs w:val="21"/>
                      </w:rPr>
                    </m:ctrlPr>
                  </m:sSubPr>
                  <m:e>
                    <m:r>
                      <w:rPr>
                        <w:szCs w:val="21"/>
                      </w:rPr>
                      <m:t>p</m:t>
                    </m:r>
                  </m:e>
                  <m:sub>
                    <m:r>
                      <w:rPr>
                        <w:szCs w:val="21"/>
                      </w:rPr>
                      <m:t>2</m:t>
                    </m:r>
                  </m:sub>
                </m:sSub>
                <m:r>
                  <w:rPr>
                    <w:szCs w:val="21"/>
                  </w:rPr>
                  <m:t>(</m:t>
                </m:r>
                <m:sSup>
                  <m:sSupPr>
                    <m:ctrlPr>
                      <w:rPr>
                        <w:szCs w:val="21"/>
                      </w:rPr>
                    </m:ctrlPr>
                  </m:sSupPr>
                  <m:e>
                    <m:r>
                      <w:rPr>
                        <w:szCs w:val="21"/>
                      </w:rPr>
                      <m:t>r</m:t>
                    </m:r>
                  </m:e>
                  <m:sup>
                    <m:r>
                      <m:rPr>
                        <m:sty m:val="p"/>
                      </m:rPr>
                      <w:rPr>
                        <w:szCs w:val="21"/>
                      </w:rPr>
                      <m:t>2</m:t>
                    </m:r>
                  </m:sup>
                </m:sSup>
                <m:r>
                  <w:rPr>
                    <w:szCs w:val="21"/>
                  </w:rPr>
                  <m:t>+2</m:t>
                </m:r>
                <m:sSup>
                  <m:sSupPr>
                    <m:ctrlPr>
                      <w:rPr>
                        <w:i/>
                        <w:szCs w:val="21"/>
                      </w:rPr>
                    </m:ctrlPr>
                  </m:sSupPr>
                  <m:e>
                    <m:r>
                      <w:rPr>
                        <w:szCs w:val="21"/>
                      </w:rPr>
                      <m:t>x</m:t>
                    </m:r>
                  </m:e>
                  <m:sup>
                    <m:r>
                      <w:rPr>
                        <w:szCs w:val="21"/>
                      </w:rPr>
                      <m:t>2</m:t>
                    </m:r>
                  </m:sup>
                </m:sSup>
                <m:r>
                  <w:rPr>
                    <w:szCs w:val="21"/>
                  </w:rPr>
                  <m:t>)</m:t>
                </m:r>
              </m:e>
              <m:e>
                <m:sSub>
                  <m:sSubPr>
                    <m:ctrlPr>
                      <w:rPr>
                        <w:szCs w:val="21"/>
                      </w:rPr>
                    </m:ctrlPr>
                  </m:sSubPr>
                  <m:e>
                    <m:r>
                      <w:rPr>
                        <w:szCs w:val="21"/>
                      </w:rPr>
                      <m:t>y</m:t>
                    </m:r>
                  </m:e>
                  <m:sub>
                    <m:r>
                      <w:rPr>
                        <w:szCs w:val="21"/>
                      </w:rPr>
                      <m:t>distorted</m:t>
                    </m:r>
                  </m:sub>
                </m:sSub>
                <m:r>
                  <m:rPr>
                    <m:sty m:val="p"/>
                  </m:rPr>
                  <w:rPr>
                    <w:szCs w:val="21"/>
                  </w:rPr>
                  <m:t xml:space="preserve">= </m:t>
                </m:r>
                <m:r>
                  <w:rPr>
                    <w:szCs w:val="21"/>
                  </w:rPr>
                  <m:t>y</m:t>
                </m:r>
                <m:r>
                  <m:rPr>
                    <m:sty m:val="p"/>
                  </m:rPr>
                  <w:rPr>
                    <w:szCs w:val="21"/>
                  </w:rPr>
                  <m:t xml:space="preserve">+ </m:t>
                </m:r>
                <m:sSub>
                  <m:sSubPr>
                    <m:ctrlPr>
                      <w:rPr>
                        <w:i/>
                        <w:szCs w:val="21"/>
                      </w:rPr>
                    </m:ctrlPr>
                  </m:sSubPr>
                  <m:e>
                    <m:r>
                      <w:rPr>
                        <w:szCs w:val="21"/>
                      </w:rPr>
                      <m:t>p</m:t>
                    </m:r>
                  </m:e>
                  <m:sub>
                    <m:r>
                      <w:rPr>
                        <w:szCs w:val="21"/>
                      </w:rPr>
                      <m:t>1</m:t>
                    </m:r>
                  </m:sub>
                </m:sSub>
                <m:d>
                  <m:dPr>
                    <m:ctrlPr>
                      <w:rPr>
                        <w:i/>
                        <w:szCs w:val="21"/>
                      </w:rPr>
                    </m:ctrlPr>
                  </m:dPr>
                  <m:e>
                    <m:sSup>
                      <m:sSupPr>
                        <m:ctrlPr>
                          <w:rPr>
                            <w:szCs w:val="21"/>
                          </w:rPr>
                        </m:ctrlPr>
                      </m:sSupPr>
                      <m:e>
                        <m:r>
                          <w:rPr>
                            <w:szCs w:val="21"/>
                          </w:rPr>
                          <m:t>r</m:t>
                        </m:r>
                      </m:e>
                      <m:sup>
                        <m:r>
                          <m:rPr>
                            <m:sty m:val="p"/>
                          </m:rPr>
                          <w:rPr>
                            <w:szCs w:val="21"/>
                          </w:rPr>
                          <m:t>2</m:t>
                        </m:r>
                      </m:sup>
                    </m:sSup>
                    <m:r>
                      <w:rPr>
                        <w:szCs w:val="21"/>
                      </w:rPr>
                      <m:t>+2</m:t>
                    </m:r>
                    <m:sSup>
                      <m:sSupPr>
                        <m:ctrlPr>
                          <w:rPr>
                            <w:i/>
                            <w:szCs w:val="21"/>
                          </w:rPr>
                        </m:ctrlPr>
                      </m:sSupPr>
                      <m:e>
                        <m:r>
                          <w:rPr>
                            <w:szCs w:val="21"/>
                          </w:rPr>
                          <m:t>y</m:t>
                        </m:r>
                      </m:e>
                      <m:sup>
                        <m:r>
                          <w:rPr>
                            <w:szCs w:val="21"/>
                          </w:rPr>
                          <m:t>2</m:t>
                        </m:r>
                      </m:sup>
                    </m:sSup>
                  </m:e>
                </m:d>
                <m:r>
                  <w:rPr>
                    <w:szCs w:val="21"/>
                  </w:rPr>
                  <m:t xml:space="preserve">+ </m:t>
                </m:r>
                <m:r>
                  <m:rPr>
                    <m:sty m:val="p"/>
                  </m:rPr>
                  <w:rPr>
                    <w:rFonts w:hint="eastAsia"/>
                    <w:szCs w:val="21"/>
                  </w:rPr>
                  <m:t>2</m:t>
                </m:r>
                <m:sSub>
                  <m:sSubPr>
                    <m:ctrlPr>
                      <w:rPr>
                        <w:i/>
                        <w:szCs w:val="21"/>
                      </w:rPr>
                    </m:ctrlPr>
                  </m:sSubPr>
                  <m:e>
                    <m:r>
                      <w:rPr>
                        <w:szCs w:val="21"/>
                      </w:rPr>
                      <m:t>p</m:t>
                    </m:r>
                  </m:e>
                  <m:sub>
                    <m:r>
                      <w:rPr>
                        <w:szCs w:val="21"/>
                      </w:rPr>
                      <m:t>2</m:t>
                    </m:r>
                  </m:sub>
                </m:sSub>
                <m:r>
                  <w:rPr>
                    <w:szCs w:val="21"/>
                  </w:rPr>
                  <m:t>xy</m:t>
                </m:r>
              </m:e>
            </m:eqArr>
          </m:e>
        </m:d>
      </m:oMath>
      <w:r>
        <w:tab/>
        <w:t xml:space="preserve">     </w:t>
      </w:r>
      <w:r>
        <w:tab/>
      </w:r>
      <w:r>
        <w:tab/>
      </w:r>
      <w:r>
        <w:tab/>
      </w:r>
      <w:r w:rsidRPr="00CB3748">
        <w:rPr>
          <w:rFonts w:ascii="Times New Roman" w:hAnsi="Times New Roman" w:hint="eastAsia"/>
        </w:rPr>
        <w:t>(</w:t>
      </w:r>
      <w:r w:rsidRPr="00CB3748">
        <w:rPr>
          <w:rFonts w:ascii="Times New Roman" w:hAnsi="Times New Roman"/>
        </w:rPr>
        <w:t>2.1</w:t>
      </w:r>
      <w:r w:rsidRPr="00CB3748">
        <w:rPr>
          <w:rFonts w:ascii="Times New Roman" w:hAnsi="Times New Roman" w:hint="eastAsia"/>
        </w:rPr>
        <w:t>3</w:t>
      </w:r>
      <w:r w:rsidRPr="00CB3748">
        <w:rPr>
          <w:rFonts w:ascii="Times New Roman" w:hAnsi="Times New Roman"/>
        </w:rPr>
        <w:t>)</w:t>
      </w:r>
    </w:p>
    <w:p w14:paraId="05EECC19" w14:textId="0DF4807D" w:rsidR="00413BD2" w:rsidRDefault="00776305" w:rsidP="00DF33E5">
      <w:pPr>
        <w:spacing w:line="440" w:lineRule="exact"/>
        <w:rPr>
          <w:iCs/>
          <w:sz w:val="24"/>
        </w:rPr>
      </w:pPr>
      <w:r>
        <w:rPr>
          <w:iCs/>
          <w:sz w:val="24"/>
        </w:rPr>
        <w:tab/>
      </w:r>
      <w:r w:rsidRPr="00DF33E5">
        <w:rPr>
          <w:rFonts w:hint="eastAsia"/>
          <w:iCs/>
          <w:sz w:val="24"/>
        </w:rPr>
        <w:t>因此，综合公式（</w:t>
      </w:r>
      <w:r w:rsidRPr="00DF33E5">
        <w:rPr>
          <w:rFonts w:hint="eastAsia"/>
          <w:iCs/>
          <w:sz w:val="24"/>
        </w:rPr>
        <w:t>2.12</w:t>
      </w:r>
      <w:r w:rsidRPr="00DF33E5">
        <w:rPr>
          <w:rFonts w:hint="eastAsia"/>
          <w:iCs/>
          <w:sz w:val="24"/>
        </w:rPr>
        <w:t>）和公式（</w:t>
      </w:r>
      <w:r w:rsidRPr="00DF33E5">
        <w:rPr>
          <w:rFonts w:hint="eastAsia"/>
          <w:iCs/>
          <w:sz w:val="24"/>
        </w:rPr>
        <w:t>2.13</w:t>
      </w:r>
      <w:r w:rsidRPr="00DF33E5">
        <w:rPr>
          <w:rFonts w:hint="eastAsia"/>
          <w:iCs/>
          <w:sz w:val="24"/>
        </w:rPr>
        <w:t>），对于相机坐标系下的坐标点</w:t>
      </w:r>
      <m:oMath>
        <m:r>
          <w:rPr>
            <w:rFonts w:ascii="Cambria Math" w:hAnsi="Cambria Math"/>
            <w:sz w:val="24"/>
          </w:rPr>
          <m:t>P</m:t>
        </m:r>
      </m:oMath>
      <w:r w:rsidRPr="00DF33E5">
        <w:rPr>
          <w:rFonts w:hint="eastAsia"/>
          <w:iCs/>
          <w:sz w:val="24"/>
        </w:rPr>
        <w:t>，通过</w:t>
      </w:r>
      <w:r w:rsidRPr="00DF33E5">
        <w:rPr>
          <w:rFonts w:hint="eastAsia"/>
          <w:iCs/>
          <w:sz w:val="24"/>
        </w:rPr>
        <w:t>5</w:t>
      </w:r>
      <w:r w:rsidRPr="00DF33E5">
        <w:rPr>
          <w:rFonts w:hint="eastAsia"/>
          <w:iCs/>
          <w:sz w:val="24"/>
        </w:rPr>
        <w:t>个畸变系数（</w:t>
      </w:r>
      <m:oMath>
        <m:sSub>
          <m:sSubPr>
            <m:ctrlPr>
              <w:rPr>
                <w:rFonts w:ascii="Cambria Math" w:hAnsi="Cambria Math"/>
                <w:sz w:val="24"/>
              </w:rPr>
            </m:ctrlPr>
          </m:sSubPr>
          <m:e>
            <m:r>
              <w:rPr>
                <w:rFonts w:ascii="Cambria Math" w:hAnsi="Cambria Math"/>
                <w:sz w:val="24"/>
              </w:rPr>
              <m:t>k</m:t>
            </m:r>
          </m:e>
          <m:sub>
            <m:r>
              <m:rPr>
                <m:sty m:val="p"/>
              </m:rPr>
              <w:rPr>
                <w:rFonts w:ascii="Cambria Math" w:hAnsi="Cambria Math"/>
                <w:sz w:val="24"/>
              </w:rPr>
              <m:t>1</m:t>
            </m:r>
          </m:sub>
        </m:sSub>
      </m:oMath>
      <w:r w:rsidRPr="00DF33E5">
        <w:rPr>
          <w:rFonts w:hint="eastAsia"/>
          <w:sz w:val="24"/>
        </w:rPr>
        <w:t>、</w:t>
      </w:r>
      <m:oMath>
        <m:sSub>
          <m:sSubPr>
            <m:ctrlPr>
              <w:rPr>
                <w:rFonts w:ascii="Cambria Math" w:hAnsi="Cambria Math"/>
                <w:sz w:val="24"/>
              </w:rPr>
            </m:ctrlPr>
          </m:sSubPr>
          <m:e>
            <m:r>
              <w:rPr>
                <w:rFonts w:ascii="Cambria Math" w:hAnsi="Cambria Math"/>
                <w:sz w:val="24"/>
              </w:rPr>
              <m:t>k</m:t>
            </m:r>
          </m:e>
          <m:sub>
            <m:r>
              <m:rPr>
                <m:sty m:val="p"/>
              </m:rPr>
              <w:rPr>
                <w:rFonts w:ascii="Cambria Math" w:hAnsi="Cambria Math" w:hint="eastAsia"/>
                <w:sz w:val="24"/>
              </w:rPr>
              <m:t>2</m:t>
            </m:r>
          </m:sub>
        </m:sSub>
      </m:oMath>
      <w:r w:rsidRPr="00DF33E5">
        <w:rPr>
          <w:rFonts w:hint="eastAsia"/>
          <w:sz w:val="24"/>
        </w:rPr>
        <w:t>、</w:t>
      </w:r>
      <m:oMath>
        <m:sSub>
          <m:sSubPr>
            <m:ctrlPr>
              <w:rPr>
                <w:rFonts w:ascii="Cambria Math" w:hAnsi="Cambria Math"/>
                <w:sz w:val="24"/>
              </w:rPr>
            </m:ctrlPr>
          </m:sSubPr>
          <m:e>
            <m:r>
              <w:rPr>
                <w:rFonts w:ascii="Cambria Math" w:hAnsi="Cambria Math"/>
                <w:sz w:val="24"/>
              </w:rPr>
              <m:t>k</m:t>
            </m:r>
          </m:e>
          <m:sub>
            <m:r>
              <m:rPr>
                <m:sty m:val="p"/>
              </m:rPr>
              <w:rPr>
                <w:rFonts w:ascii="Cambria Math" w:hAnsi="Cambria Math" w:hint="eastAsia"/>
                <w:sz w:val="24"/>
              </w:rPr>
              <m:t>3</m:t>
            </m:r>
          </m:sub>
        </m:sSub>
      </m:oMath>
      <w:r w:rsidRPr="00DF33E5">
        <w:rPr>
          <w:rFonts w:hint="eastAsia"/>
          <w:sz w:val="24"/>
        </w:rPr>
        <w:t>、</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1</m:t>
            </m:r>
          </m:sub>
        </m:sSub>
      </m:oMath>
      <w:r w:rsidR="00A81A1C" w:rsidRPr="00DF33E5">
        <w:rPr>
          <w:rFonts w:hint="eastAsia"/>
          <w:sz w:val="24"/>
        </w:rPr>
        <w:t>、</w:t>
      </w:r>
      <m:oMath>
        <m:sSub>
          <m:sSubPr>
            <m:ctrlPr>
              <w:rPr>
                <w:rFonts w:ascii="Cambria Math" w:hAnsi="Cambria Math"/>
                <w:i/>
                <w:sz w:val="24"/>
              </w:rPr>
            </m:ctrlPr>
          </m:sSubPr>
          <m:e>
            <m:r>
              <w:rPr>
                <w:rFonts w:ascii="Cambria Math" w:hAnsi="Cambria Math"/>
                <w:sz w:val="24"/>
              </w:rPr>
              <m:t>p</m:t>
            </m:r>
          </m:e>
          <m:sub>
            <m:r>
              <w:rPr>
                <w:rFonts w:ascii="Cambria Math" w:hAnsi="Cambria Math" w:hint="eastAsia"/>
                <w:sz w:val="24"/>
              </w:rPr>
              <m:t>2</m:t>
            </m:r>
          </m:sub>
        </m:sSub>
      </m:oMath>
      <w:r w:rsidRPr="00DF33E5">
        <w:rPr>
          <w:rFonts w:hint="eastAsia"/>
          <w:iCs/>
          <w:sz w:val="24"/>
        </w:rPr>
        <w:t>）找到该点在像素坐标系下的正确位置。</w:t>
      </w:r>
    </w:p>
    <w:p w14:paraId="0C217E9B" w14:textId="77F1FA46" w:rsidR="00413BD2" w:rsidRPr="00413BD2" w:rsidRDefault="00413BD2" w:rsidP="00946D93">
      <w:pPr>
        <w:pStyle w:val="afb"/>
      </w:pPr>
      <w:bookmarkStart w:id="71" w:name="_Toc40684949"/>
      <w:r w:rsidRPr="003B7E68">
        <w:rPr>
          <w:rFonts w:ascii="Times New Roman" w:hAnsi="Times New Roman"/>
        </w:rPr>
        <w:t>2.2</w:t>
      </w:r>
      <w:r>
        <w:t xml:space="preserve"> </w:t>
      </w:r>
      <w:r>
        <w:rPr>
          <w:rFonts w:hint="eastAsia"/>
        </w:rPr>
        <w:t>双目立体视觉</w:t>
      </w:r>
      <w:bookmarkEnd w:id="71"/>
    </w:p>
    <w:p w14:paraId="23511617" w14:textId="45E25EE4" w:rsidR="00A81A1C" w:rsidRDefault="00A81A1C" w:rsidP="00946D93">
      <w:pPr>
        <w:pStyle w:val="afd"/>
      </w:pPr>
      <w:bookmarkStart w:id="72" w:name="_Toc40684950"/>
      <w:r>
        <w:rPr>
          <w:rFonts w:hint="eastAsia"/>
        </w:rPr>
        <w:t>2</w:t>
      </w:r>
      <w:r>
        <w:t>.</w:t>
      </w:r>
      <w:r w:rsidR="00413BD2">
        <w:rPr>
          <w:rFonts w:hint="eastAsia"/>
        </w:rPr>
        <w:t>2</w:t>
      </w:r>
      <w:r>
        <w:rPr>
          <w:rFonts w:hint="eastAsia"/>
        </w:rPr>
        <w:t>.</w:t>
      </w:r>
      <w:r w:rsidR="00413BD2">
        <w:rPr>
          <w:rFonts w:hint="eastAsia"/>
        </w:rPr>
        <w:t>1</w:t>
      </w:r>
      <w:r>
        <w:t xml:space="preserve"> </w:t>
      </w:r>
      <w:r>
        <w:rPr>
          <w:rFonts w:hint="eastAsia"/>
        </w:rPr>
        <w:t>双目相机模型</w:t>
      </w:r>
      <w:bookmarkEnd w:id="72"/>
    </w:p>
    <w:p w14:paraId="4898CA2C" w14:textId="02035A96" w:rsidR="00EC7BF5" w:rsidRDefault="00DF33E5" w:rsidP="00DF33E5">
      <w:pPr>
        <w:spacing w:line="440" w:lineRule="exact"/>
        <w:rPr>
          <w:rFonts w:ascii="宋体" w:hAnsi="宋体"/>
          <w:sz w:val="24"/>
        </w:rPr>
      </w:pPr>
      <w:r>
        <w:rPr>
          <w:rFonts w:ascii="宋体" w:hAnsi="宋体"/>
          <w:sz w:val="24"/>
        </w:rPr>
        <w:tab/>
      </w:r>
      <w:r>
        <w:rPr>
          <w:rFonts w:ascii="宋体" w:hAnsi="宋体" w:hint="eastAsia"/>
          <w:sz w:val="24"/>
        </w:rPr>
        <w:t>针孔相机模型描述了</w:t>
      </w:r>
      <w:r w:rsidR="00D468D6">
        <w:rPr>
          <w:rFonts w:ascii="宋体" w:hAnsi="宋体" w:hint="eastAsia"/>
          <w:sz w:val="24"/>
        </w:rPr>
        <w:t>一个简单的单目相机成像模型。仅仅根据像素点的位置信息是无法判断出相应点所在三维空间上的具体位置。这是由于从相机的光心投射到成像平面的连线上的</w:t>
      </w:r>
      <w:proofErr w:type="gramStart"/>
      <w:r w:rsidR="00D468D6">
        <w:rPr>
          <w:rFonts w:ascii="宋体" w:hAnsi="宋体" w:hint="eastAsia"/>
          <w:sz w:val="24"/>
        </w:rPr>
        <w:t>所有点都</w:t>
      </w:r>
      <w:proofErr w:type="gramEnd"/>
      <w:r w:rsidR="00D468D6">
        <w:rPr>
          <w:rFonts w:ascii="宋体" w:hAnsi="宋体" w:hint="eastAsia"/>
          <w:sz w:val="24"/>
        </w:rPr>
        <w:t>投射到该像素点上。因此，只有当三维点</w:t>
      </w:r>
      <m:oMath>
        <m:r>
          <w:rPr>
            <w:rFonts w:ascii="Cambria Math" w:hAnsi="Cambria Math" w:hint="eastAsia"/>
            <w:sz w:val="24"/>
          </w:rPr>
          <m:t>P</m:t>
        </m:r>
      </m:oMath>
      <w:r w:rsidR="00D468D6">
        <w:rPr>
          <w:rFonts w:ascii="宋体" w:hAnsi="宋体" w:hint="eastAsia"/>
          <w:sz w:val="24"/>
        </w:rPr>
        <w:t>的深度确定时，该三维点的具体位置才能够确定，如图</w:t>
      </w:r>
      <w:r w:rsidR="00D468D6" w:rsidRPr="00CB3748">
        <w:rPr>
          <w:sz w:val="24"/>
        </w:rPr>
        <w:t>2-6</w:t>
      </w:r>
      <w:r w:rsidR="00D468D6">
        <w:rPr>
          <w:rFonts w:ascii="宋体" w:hAnsi="宋体" w:hint="eastAsia"/>
          <w:sz w:val="24"/>
        </w:rPr>
        <w:t>所示。</w:t>
      </w:r>
    </w:p>
    <w:p w14:paraId="51E35E5A" w14:textId="77777777" w:rsidR="00946D93" w:rsidRDefault="00946D93" w:rsidP="00946D93">
      <w:pPr>
        <w:keepNext/>
        <w:jc w:val="center"/>
      </w:pPr>
      <w:r>
        <w:rPr>
          <w:rFonts w:ascii="宋体" w:hAnsi="宋体" w:hint="eastAsia"/>
          <w:noProof/>
          <w:sz w:val="24"/>
        </w:rPr>
        <w:lastRenderedPageBreak/>
        <w:drawing>
          <wp:inline distT="0" distB="0" distL="0" distR="0" wp14:anchorId="3F2CA70D" wp14:editId="457C98F1">
            <wp:extent cx="2976130" cy="168148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单目相机模型.png"/>
                    <pic:cNvPicPr/>
                  </pic:nvPicPr>
                  <pic:blipFill rotWithShape="1">
                    <a:blip r:embed="rId22" cstate="print">
                      <a:extLst>
                        <a:ext uri="{28A0092B-C50C-407E-A947-70E740481C1C}">
                          <a14:useLocalDpi xmlns:a14="http://schemas.microsoft.com/office/drawing/2010/main" val="0"/>
                        </a:ext>
                      </a:extLst>
                    </a:blip>
                    <a:srcRect b="4370"/>
                    <a:stretch/>
                  </pic:blipFill>
                  <pic:spPr bwMode="auto">
                    <a:xfrm>
                      <a:off x="0" y="0"/>
                      <a:ext cx="2992960" cy="1690989"/>
                    </a:xfrm>
                    <a:prstGeom prst="rect">
                      <a:avLst/>
                    </a:prstGeom>
                    <a:ln>
                      <a:noFill/>
                    </a:ln>
                    <a:extLst>
                      <a:ext uri="{53640926-AAD7-44D8-BBD7-CCE9431645EC}">
                        <a14:shadowObscured xmlns:a14="http://schemas.microsoft.com/office/drawing/2010/main"/>
                      </a:ext>
                    </a:extLst>
                  </pic:spPr>
                </pic:pic>
              </a:graphicData>
            </a:graphic>
          </wp:inline>
        </w:drawing>
      </w:r>
    </w:p>
    <w:p w14:paraId="40B88642" w14:textId="38FA8872" w:rsidR="00946D93" w:rsidRPr="00DF33E5" w:rsidRDefault="00946D93" w:rsidP="00946D93">
      <w:pPr>
        <w:pStyle w:val="aff"/>
        <w:rPr>
          <w:sz w:val="24"/>
        </w:rPr>
      </w:pPr>
      <w:r w:rsidRPr="00650205">
        <w:rPr>
          <w:rFonts w:hint="eastAsia"/>
        </w:rPr>
        <w:t>图</w:t>
      </w:r>
      <w:r w:rsidRPr="00CB3748">
        <w:rPr>
          <w:rFonts w:ascii="Times New Roman" w:hAnsi="Times New Roman"/>
        </w:rPr>
        <w:t>2-6</w:t>
      </w:r>
      <w:r w:rsidRPr="00650205">
        <w:t>像素点可能存在的位置</w:t>
      </w:r>
    </w:p>
    <w:p w14:paraId="4373171C" w14:textId="392C9502" w:rsidR="00EC7BF5" w:rsidRDefault="00413BD2" w:rsidP="00DF33E5">
      <w:pPr>
        <w:spacing w:line="440" w:lineRule="exact"/>
        <w:rPr>
          <w:rFonts w:ascii="宋体" w:hAnsi="宋体"/>
          <w:sz w:val="24"/>
        </w:rPr>
      </w:pPr>
      <w:r>
        <w:rPr>
          <w:rFonts w:ascii="宋体" w:hAnsi="宋体"/>
          <w:sz w:val="24"/>
        </w:rPr>
        <w:tab/>
      </w:r>
      <w:r w:rsidR="00894B24">
        <w:rPr>
          <w:rFonts w:ascii="宋体" w:hAnsi="宋体" w:hint="eastAsia"/>
          <w:sz w:val="24"/>
        </w:rPr>
        <w:t>然而测量</w:t>
      </w:r>
      <w:r w:rsidR="00FB18C4">
        <w:rPr>
          <w:rFonts w:ascii="宋体" w:hAnsi="宋体" w:hint="eastAsia"/>
          <w:sz w:val="24"/>
        </w:rPr>
        <w:t>深度的方法有很多，例如</w:t>
      </w:r>
      <w:r>
        <w:rPr>
          <w:rFonts w:ascii="宋体" w:hAnsi="宋体" w:hint="eastAsia"/>
          <w:sz w:val="24"/>
        </w:rPr>
        <w:t>人眼左右视角看物体产生视差</w:t>
      </w:r>
      <w:r w:rsidR="00FB18C4">
        <w:rPr>
          <w:rFonts w:ascii="宋体" w:hAnsi="宋体" w:hint="eastAsia"/>
          <w:sz w:val="24"/>
        </w:rPr>
        <w:t>从而</w:t>
      </w:r>
      <w:r w:rsidR="00894B24">
        <w:rPr>
          <w:rFonts w:ascii="宋体" w:hAnsi="宋体" w:hint="eastAsia"/>
          <w:sz w:val="24"/>
        </w:rPr>
        <w:t>判断物体的深度</w:t>
      </w:r>
      <w:r w:rsidR="00FB18C4">
        <w:rPr>
          <w:rFonts w:ascii="宋体" w:hAnsi="宋体" w:hint="eastAsia"/>
          <w:sz w:val="24"/>
        </w:rPr>
        <w:t>。</w:t>
      </w:r>
      <w:r>
        <w:rPr>
          <w:rFonts w:ascii="宋体" w:hAnsi="宋体" w:hint="eastAsia"/>
          <w:sz w:val="24"/>
        </w:rPr>
        <w:t>双目</w:t>
      </w:r>
      <w:r w:rsidR="00894B24">
        <w:rPr>
          <w:rFonts w:ascii="宋体" w:hAnsi="宋体" w:hint="eastAsia"/>
          <w:sz w:val="24"/>
        </w:rPr>
        <w:t>相机</w:t>
      </w:r>
      <w:r w:rsidR="00FB18C4">
        <w:rPr>
          <w:rFonts w:ascii="宋体" w:hAnsi="宋体" w:hint="eastAsia"/>
          <w:sz w:val="24"/>
        </w:rPr>
        <w:t>的原理与人眼判断深度相似：通过同时采集左右相机的图像，计算出视差，从而根据几何原理估计出深度信息。下面简单介绍双目立体相机的成像原理，如图</w:t>
      </w:r>
      <w:r w:rsidR="00FB18C4" w:rsidRPr="00CB3748">
        <w:rPr>
          <w:sz w:val="24"/>
        </w:rPr>
        <w:t>2-7</w:t>
      </w:r>
      <w:r w:rsidR="00FB18C4">
        <w:rPr>
          <w:rFonts w:ascii="宋体" w:hAnsi="宋体" w:hint="eastAsia"/>
          <w:sz w:val="24"/>
        </w:rPr>
        <w:t>所示。</w:t>
      </w:r>
    </w:p>
    <w:p w14:paraId="15FCE606" w14:textId="77777777" w:rsidR="00946D93" w:rsidRDefault="00946D93" w:rsidP="00946D93">
      <w:pPr>
        <w:keepNext/>
        <w:jc w:val="center"/>
      </w:pPr>
      <w:r>
        <w:rPr>
          <w:rFonts w:ascii="宋体" w:hAnsi="宋体" w:hint="eastAsia"/>
          <w:noProof/>
          <w:sz w:val="24"/>
        </w:rPr>
        <w:drawing>
          <wp:inline distT="0" distB="0" distL="0" distR="0" wp14:anchorId="3DDB3390" wp14:editId="5804384E">
            <wp:extent cx="2987040" cy="1516857"/>
            <wp:effectExtent l="0" t="0" r="3810" b="762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双目相机模型.jpg"/>
                    <pic:cNvPicPr/>
                  </pic:nvPicPr>
                  <pic:blipFill>
                    <a:blip r:embed="rId23">
                      <a:extLst>
                        <a:ext uri="{28A0092B-C50C-407E-A947-70E740481C1C}">
                          <a14:useLocalDpi xmlns:a14="http://schemas.microsoft.com/office/drawing/2010/main" val="0"/>
                        </a:ext>
                      </a:extLst>
                    </a:blip>
                    <a:stretch>
                      <a:fillRect/>
                    </a:stretch>
                  </pic:blipFill>
                  <pic:spPr>
                    <a:xfrm>
                      <a:off x="0" y="0"/>
                      <a:ext cx="3036097" cy="1541769"/>
                    </a:xfrm>
                    <a:prstGeom prst="rect">
                      <a:avLst/>
                    </a:prstGeom>
                  </pic:spPr>
                </pic:pic>
              </a:graphicData>
            </a:graphic>
          </wp:inline>
        </w:drawing>
      </w:r>
    </w:p>
    <w:p w14:paraId="7E5D5114" w14:textId="190F2D26" w:rsidR="00946D93" w:rsidRDefault="00946D93" w:rsidP="00946D93">
      <w:pPr>
        <w:pStyle w:val="aff"/>
        <w:rPr>
          <w:sz w:val="24"/>
        </w:rPr>
      </w:pPr>
      <w:r w:rsidRPr="00430461">
        <w:rPr>
          <w:rFonts w:hint="eastAsia"/>
        </w:rPr>
        <w:t>图</w:t>
      </w:r>
      <w:r w:rsidRPr="00CB3748">
        <w:rPr>
          <w:rFonts w:ascii="Times New Roman" w:hAnsi="Times New Roman"/>
        </w:rPr>
        <w:t>2-7</w:t>
      </w:r>
      <w:r w:rsidRPr="00430461">
        <w:t>双目相机模型</w:t>
      </w:r>
    </w:p>
    <w:p w14:paraId="5928D958" w14:textId="11623B36" w:rsidR="00D468D6" w:rsidRDefault="002B2692" w:rsidP="00DF33E5">
      <w:pPr>
        <w:spacing w:line="440" w:lineRule="exact"/>
        <w:rPr>
          <w:rFonts w:ascii="宋体" w:hAnsi="宋体"/>
          <w:sz w:val="24"/>
        </w:rPr>
      </w:pPr>
      <w:r>
        <w:rPr>
          <w:rFonts w:ascii="宋体" w:hAnsi="宋体"/>
          <w:sz w:val="24"/>
        </w:rPr>
        <w:tab/>
      </w:r>
      <w:r>
        <w:rPr>
          <w:rFonts w:ascii="宋体" w:hAnsi="宋体" w:hint="eastAsia"/>
          <w:sz w:val="24"/>
        </w:rPr>
        <w:t>在双目相机模型中，</w:t>
      </w:r>
      <m:oMath>
        <m:sSub>
          <m:sSubPr>
            <m:ctrlPr>
              <w:rPr>
                <w:rFonts w:ascii="Cambria Math" w:hAnsi="Cambria Math"/>
                <w:i/>
                <w:sz w:val="24"/>
              </w:rPr>
            </m:ctrlPr>
          </m:sSubPr>
          <m:e>
            <m:r>
              <w:rPr>
                <w:rFonts w:ascii="Cambria Math" w:hAnsi="Cambria Math"/>
                <w:sz w:val="24"/>
              </w:rPr>
              <m:t>O</m:t>
            </m:r>
          </m:e>
          <m:sub>
            <m:r>
              <w:rPr>
                <w:rFonts w:ascii="Cambria Math" w:hAnsi="Cambria Math"/>
                <w:sz w:val="24"/>
              </w:rPr>
              <m:t>L</m:t>
            </m:r>
          </m:sub>
        </m:sSub>
      </m:oMath>
      <w:r>
        <w:rPr>
          <w:rFonts w:ascii="宋体" w:hAnsi="宋体" w:hint="eastAsia"/>
          <w:sz w:val="24"/>
        </w:rPr>
        <w:t>、</w:t>
      </w:r>
      <m:oMath>
        <m:sSub>
          <m:sSubPr>
            <m:ctrlPr>
              <w:rPr>
                <w:rFonts w:ascii="Cambria Math" w:hAnsi="Cambria Math"/>
                <w:i/>
                <w:sz w:val="24"/>
              </w:rPr>
            </m:ctrlPr>
          </m:sSubPr>
          <m:e>
            <m:r>
              <w:rPr>
                <w:rFonts w:ascii="Cambria Math" w:hAnsi="Cambria Math"/>
                <w:sz w:val="24"/>
              </w:rPr>
              <m:t>O</m:t>
            </m:r>
          </m:e>
          <m:sub>
            <m:r>
              <w:rPr>
                <w:rFonts w:ascii="Cambria Math" w:hAnsi="Cambria Math"/>
                <w:sz w:val="24"/>
              </w:rPr>
              <m:t>R</m:t>
            </m:r>
          </m:sub>
        </m:sSub>
      </m:oMath>
      <w:r>
        <w:rPr>
          <w:rFonts w:ascii="宋体" w:hAnsi="宋体" w:hint="eastAsia"/>
          <w:sz w:val="24"/>
        </w:rPr>
        <w:t>为左右相机的光心，黑色方框为成像平面，</w:t>
      </w:r>
      <m:oMath>
        <m:r>
          <w:rPr>
            <w:rFonts w:ascii="Cambria Math" w:hAnsi="Cambria Math" w:hint="eastAsia"/>
            <w:sz w:val="24"/>
          </w:rPr>
          <m:t>f</m:t>
        </m:r>
      </m:oMath>
      <w:r>
        <w:rPr>
          <w:rFonts w:ascii="宋体" w:hAnsi="宋体" w:hint="eastAsia"/>
          <w:sz w:val="24"/>
        </w:rPr>
        <w:t>为焦距；</w:t>
      </w:r>
      <m:oMath>
        <m:sSub>
          <m:sSubPr>
            <m:ctrlPr>
              <w:rPr>
                <w:rFonts w:ascii="Cambria Math" w:hAnsi="Cambria Math"/>
                <w:i/>
                <w:sz w:val="24"/>
              </w:rPr>
            </m:ctrlPr>
          </m:sSubPr>
          <m:e>
            <m:r>
              <w:rPr>
                <w:rFonts w:ascii="Cambria Math" w:hAnsi="Cambria Math" w:hint="eastAsia"/>
                <w:sz w:val="24"/>
              </w:rPr>
              <m:t>u</m:t>
            </m:r>
          </m:e>
          <m:sub>
            <m:r>
              <w:rPr>
                <w:rFonts w:ascii="Cambria Math" w:hAnsi="Cambria Math"/>
                <w:sz w:val="24"/>
              </w:rPr>
              <m:t>L</m:t>
            </m:r>
          </m:sub>
        </m:sSub>
      </m:oMath>
      <w:r>
        <w:rPr>
          <w:rFonts w:ascii="宋体" w:hAnsi="宋体" w:hint="eastAsia"/>
          <w:sz w:val="24"/>
        </w:rPr>
        <w:t>和</w:t>
      </w:r>
      <m:oMath>
        <m:sSub>
          <m:sSubPr>
            <m:ctrlPr>
              <w:rPr>
                <w:rFonts w:ascii="Cambria Math" w:hAnsi="Cambria Math"/>
                <w:i/>
                <w:sz w:val="24"/>
              </w:rPr>
            </m:ctrlPr>
          </m:sSubPr>
          <m:e>
            <m:r>
              <w:rPr>
                <w:rFonts w:ascii="Cambria Math" w:hAnsi="Cambria Math" w:hint="eastAsia"/>
                <w:sz w:val="24"/>
              </w:rPr>
              <m:t>u</m:t>
            </m:r>
          </m:e>
          <m:sub>
            <m:r>
              <w:rPr>
                <w:rFonts w:ascii="Cambria Math" w:hAnsi="Cambria Math"/>
                <w:sz w:val="24"/>
              </w:rPr>
              <m:t>R</m:t>
            </m:r>
          </m:sub>
        </m:sSub>
      </m:oMath>
      <w:r>
        <w:rPr>
          <w:rFonts w:ascii="宋体" w:hAnsi="宋体" w:hint="eastAsia"/>
          <w:sz w:val="24"/>
        </w:rPr>
        <w:t>相机成像平面的坐标，其中</w:t>
      </w:r>
      <m:oMath>
        <m:sSub>
          <m:sSubPr>
            <m:ctrlPr>
              <w:rPr>
                <w:rFonts w:ascii="Cambria Math" w:hAnsi="Cambria Math"/>
                <w:i/>
                <w:sz w:val="24"/>
              </w:rPr>
            </m:ctrlPr>
          </m:sSubPr>
          <m:e>
            <m:r>
              <w:rPr>
                <w:rFonts w:ascii="Cambria Math" w:hAnsi="Cambria Math" w:hint="eastAsia"/>
                <w:sz w:val="24"/>
              </w:rPr>
              <m:t>u</m:t>
            </m:r>
          </m:e>
          <m:sub>
            <m:r>
              <w:rPr>
                <w:rFonts w:ascii="Cambria Math" w:hAnsi="Cambria Math"/>
                <w:sz w:val="24"/>
              </w:rPr>
              <m:t>R</m:t>
            </m:r>
          </m:sub>
        </m:sSub>
      </m:oMath>
      <w:r>
        <w:rPr>
          <w:rFonts w:ascii="宋体" w:hAnsi="宋体" w:hint="eastAsia"/>
          <w:sz w:val="24"/>
        </w:rPr>
        <w:t>为负数，因此</w:t>
      </w:r>
      <m:oMath>
        <m:r>
          <w:rPr>
            <w:rFonts w:ascii="微软雅黑" w:eastAsia="微软雅黑" w:hAnsi="微软雅黑" w:cs="微软雅黑" w:hint="eastAsia"/>
            <w:sz w:val="24"/>
          </w:rPr>
          <m:t>-</m:t>
        </m:r>
        <m:sSub>
          <m:sSubPr>
            <m:ctrlPr>
              <w:rPr>
                <w:rFonts w:ascii="Cambria Math" w:hAnsi="Cambria Math"/>
                <w:i/>
                <w:sz w:val="24"/>
              </w:rPr>
            </m:ctrlPr>
          </m:sSubPr>
          <m:e>
            <m:r>
              <w:rPr>
                <w:rFonts w:ascii="Cambria Math" w:hAnsi="Cambria Math" w:hint="eastAsia"/>
                <w:sz w:val="24"/>
              </w:rPr>
              <m:t>u</m:t>
            </m:r>
          </m:e>
          <m:sub>
            <m:r>
              <w:rPr>
                <w:rFonts w:ascii="Cambria Math" w:hAnsi="Cambria Math"/>
                <w:sz w:val="24"/>
              </w:rPr>
              <m:t>R</m:t>
            </m:r>
          </m:sub>
        </m:sSub>
      </m:oMath>
      <w:r>
        <w:rPr>
          <w:rFonts w:ascii="宋体" w:hAnsi="宋体" w:hint="eastAsia"/>
          <w:sz w:val="24"/>
        </w:rPr>
        <w:t>表示为距离大小；左右相机的光心的距离称之为双目相机的基线，记作</w:t>
      </w:r>
      <m:oMath>
        <m:r>
          <w:rPr>
            <w:rFonts w:ascii="Cambria Math" w:hAnsi="Cambria Math" w:hint="eastAsia"/>
            <w:sz w:val="24"/>
          </w:rPr>
          <m:t>b</m:t>
        </m:r>
      </m:oMath>
      <w:r>
        <w:rPr>
          <w:rFonts w:ascii="宋体" w:hAnsi="宋体" w:hint="eastAsia"/>
          <w:sz w:val="24"/>
        </w:rPr>
        <w:t>。</w:t>
      </w:r>
    </w:p>
    <w:p w14:paraId="008646AF" w14:textId="43F14A99" w:rsidR="002B2692" w:rsidRDefault="002B2692" w:rsidP="00DF33E5">
      <w:pPr>
        <w:spacing w:line="440" w:lineRule="exact"/>
        <w:rPr>
          <w:rFonts w:ascii="宋体" w:hAnsi="宋体"/>
          <w:sz w:val="24"/>
        </w:rPr>
      </w:pPr>
      <w:r>
        <w:rPr>
          <w:rFonts w:ascii="宋体" w:hAnsi="宋体"/>
          <w:sz w:val="24"/>
        </w:rPr>
        <w:tab/>
      </w:r>
      <w:r w:rsidR="009A5A91">
        <w:rPr>
          <w:rFonts w:ascii="宋体" w:hAnsi="宋体" w:hint="eastAsia"/>
          <w:sz w:val="24"/>
        </w:rPr>
        <w:t>假设空间点</w:t>
      </w:r>
      <m:oMath>
        <m:r>
          <w:rPr>
            <w:rFonts w:ascii="Cambria Math" w:hAnsi="Cambria Math" w:hint="eastAsia"/>
            <w:sz w:val="24"/>
          </w:rPr>
          <m:t>P</m:t>
        </m:r>
      </m:oMath>
      <w:r w:rsidR="009A5A91">
        <w:rPr>
          <w:rFonts w:ascii="宋体" w:hAnsi="宋体" w:hint="eastAsia"/>
          <w:sz w:val="24"/>
        </w:rPr>
        <w:t>，在左、右相机所形成的图像点为</w:t>
      </w:r>
      <m:oMath>
        <m:sSub>
          <m:sSubPr>
            <m:ctrlPr>
              <w:rPr>
                <w:rFonts w:ascii="Cambria Math" w:hAnsi="Cambria Math"/>
                <w:i/>
                <w:sz w:val="24"/>
              </w:rPr>
            </m:ctrlPr>
          </m:sSubPr>
          <m:e>
            <m:r>
              <w:rPr>
                <w:rFonts w:ascii="Cambria Math" w:hAnsi="Cambria Math" w:hint="eastAsia"/>
                <w:sz w:val="24"/>
              </w:rPr>
              <m:t>P</m:t>
            </m:r>
          </m:e>
          <m:sub>
            <m:r>
              <w:rPr>
                <w:rFonts w:ascii="Cambria Math" w:hAnsi="Cambria Math"/>
                <w:sz w:val="24"/>
              </w:rPr>
              <m:t>L</m:t>
            </m:r>
          </m:sub>
        </m:sSub>
      </m:oMath>
      <w:r w:rsidR="009A5A91">
        <w:rPr>
          <w:rFonts w:ascii="宋体" w:hAnsi="宋体" w:hint="eastAsia"/>
          <w:sz w:val="24"/>
        </w:rPr>
        <w:t>、</w:t>
      </w:r>
      <m:oMath>
        <m:sSub>
          <m:sSubPr>
            <m:ctrlPr>
              <w:rPr>
                <w:rFonts w:ascii="Cambria Math" w:hAnsi="Cambria Math"/>
                <w:i/>
                <w:sz w:val="24"/>
              </w:rPr>
            </m:ctrlPr>
          </m:sSubPr>
          <m:e>
            <m:r>
              <w:rPr>
                <w:rFonts w:ascii="Cambria Math" w:hAnsi="Cambria Math" w:hint="eastAsia"/>
                <w:sz w:val="24"/>
              </w:rPr>
              <m:t>P</m:t>
            </m:r>
          </m:e>
          <m:sub>
            <m:r>
              <w:rPr>
                <w:rFonts w:ascii="Cambria Math" w:hAnsi="Cambria Math"/>
                <w:sz w:val="24"/>
              </w:rPr>
              <m:t>R</m:t>
            </m:r>
          </m:sub>
        </m:sSub>
      </m:oMath>
      <w:r w:rsidR="009A5A91">
        <w:rPr>
          <w:rFonts w:ascii="宋体" w:hAnsi="宋体" w:hint="eastAsia"/>
          <w:sz w:val="24"/>
        </w:rPr>
        <w:t>。在理想的情况下，左右相机处于水平位置，只在x轴上进行平移方可相互转换。因此，由简单的相似几何原理可知，</w:t>
      </w:r>
      <m:oMath>
        <m:r>
          <w:rPr>
            <w:rFonts w:ascii="Cambria Math" w:hAnsi="Cambria Math"/>
            <w:sz w:val="24"/>
          </w:rPr>
          <m:t>∆P</m:t>
        </m:r>
        <m:sSub>
          <m:sSubPr>
            <m:ctrlPr>
              <w:rPr>
                <w:rFonts w:ascii="Cambria Math" w:hAnsi="Cambria Math"/>
                <w:i/>
                <w:sz w:val="24"/>
              </w:rPr>
            </m:ctrlPr>
          </m:sSubPr>
          <m:e>
            <m:r>
              <w:rPr>
                <w:rFonts w:ascii="Cambria Math" w:hAnsi="Cambria Math" w:hint="eastAsia"/>
                <w:sz w:val="24"/>
              </w:rPr>
              <m:t>P</m:t>
            </m:r>
          </m:e>
          <m:sub>
            <m:r>
              <w:rPr>
                <w:rFonts w:ascii="Cambria Math" w:hAnsi="Cambria Math"/>
                <w:sz w:val="24"/>
              </w:rPr>
              <m:t>L</m:t>
            </m:r>
          </m:sub>
        </m:sSub>
        <m:sSub>
          <m:sSubPr>
            <m:ctrlPr>
              <w:rPr>
                <w:rFonts w:ascii="Cambria Math" w:hAnsi="Cambria Math"/>
                <w:i/>
                <w:sz w:val="24"/>
              </w:rPr>
            </m:ctrlPr>
          </m:sSubPr>
          <m:e>
            <m:r>
              <w:rPr>
                <w:rFonts w:ascii="Cambria Math" w:hAnsi="Cambria Math" w:hint="eastAsia"/>
                <w:sz w:val="24"/>
              </w:rPr>
              <m:t>P</m:t>
            </m:r>
          </m:e>
          <m:sub>
            <m:r>
              <w:rPr>
                <w:rFonts w:ascii="Cambria Math" w:hAnsi="Cambria Math"/>
                <w:sz w:val="24"/>
              </w:rPr>
              <m:t>R</m:t>
            </m:r>
          </m:sub>
        </m:sSub>
      </m:oMath>
      <w:r w:rsidR="009A5A91">
        <w:rPr>
          <w:rFonts w:ascii="宋体" w:hAnsi="宋体" w:hint="eastAsia"/>
          <w:sz w:val="24"/>
        </w:rPr>
        <w:t>相似于</w:t>
      </w:r>
      <m:oMath>
        <m:r>
          <w:rPr>
            <w:rFonts w:ascii="Cambria Math" w:hAnsi="Cambria Math"/>
            <w:sz w:val="24"/>
          </w:rPr>
          <m:t>∆P</m:t>
        </m:r>
        <m:sSub>
          <m:sSubPr>
            <m:ctrlPr>
              <w:rPr>
                <w:rFonts w:ascii="Cambria Math" w:hAnsi="Cambria Math"/>
                <w:i/>
                <w:sz w:val="24"/>
              </w:rPr>
            </m:ctrlPr>
          </m:sSubPr>
          <m:e>
            <m:r>
              <w:rPr>
                <w:rFonts w:ascii="Cambria Math" w:hAnsi="Cambria Math"/>
                <w:sz w:val="24"/>
              </w:rPr>
              <m:t>O</m:t>
            </m:r>
          </m:e>
          <m:sub>
            <m:r>
              <w:rPr>
                <w:rFonts w:ascii="Cambria Math" w:hAnsi="Cambria Math"/>
                <w:sz w:val="24"/>
              </w:rPr>
              <m:t>L</m:t>
            </m:r>
          </m:sub>
        </m:sSub>
        <m:sSub>
          <m:sSubPr>
            <m:ctrlPr>
              <w:rPr>
                <w:rFonts w:ascii="Cambria Math" w:hAnsi="Cambria Math"/>
                <w:i/>
                <w:sz w:val="24"/>
              </w:rPr>
            </m:ctrlPr>
          </m:sSubPr>
          <m:e>
            <m:r>
              <w:rPr>
                <w:rFonts w:ascii="Cambria Math" w:hAnsi="Cambria Math"/>
                <w:sz w:val="24"/>
              </w:rPr>
              <m:t>O</m:t>
            </m:r>
          </m:e>
          <m:sub>
            <m:r>
              <w:rPr>
                <w:rFonts w:ascii="Cambria Math" w:hAnsi="Cambria Math"/>
                <w:sz w:val="24"/>
              </w:rPr>
              <m:t>R</m:t>
            </m:r>
          </m:sub>
        </m:sSub>
      </m:oMath>
      <w:r w:rsidR="009A5A91">
        <w:rPr>
          <w:rFonts w:ascii="宋体" w:hAnsi="宋体" w:hint="eastAsia"/>
          <w:sz w:val="24"/>
        </w:rPr>
        <w:t>，可得</w:t>
      </w:r>
    </w:p>
    <w:p w14:paraId="1AC7B317" w14:textId="73DF1F8A" w:rsidR="009A5A91" w:rsidRDefault="009A5A91" w:rsidP="0054774A">
      <w:pPr>
        <w:pStyle w:val="af9"/>
        <w:spacing w:line="240" w:lineRule="auto"/>
        <w:rPr>
          <w:rFonts w:ascii="宋体" w:hAnsi="宋体"/>
        </w:rPr>
      </w:pPr>
      <w:r>
        <w:rPr>
          <w:rFonts w:ascii="宋体" w:hAnsi="宋体"/>
        </w:rPr>
        <w:tab/>
      </w:r>
      <w:r>
        <w:rPr>
          <w:rFonts w:ascii="宋体" w:hAnsi="宋体"/>
        </w:rPr>
        <w:tab/>
        <w:t xml:space="preserve">       </w:t>
      </w:r>
      <m:oMath>
        <m:f>
          <m:fPr>
            <m:ctrlPr>
              <w:rPr>
                <w:szCs w:val="21"/>
              </w:rPr>
            </m:ctrlPr>
          </m:fPr>
          <m:num>
            <m:r>
              <w:rPr>
                <w:rFonts w:hint="eastAsia"/>
                <w:szCs w:val="21"/>
              </w:rPr>
              <m:t>z</m:t>
            </m:r>
            <m:r>
              <w:rPr>
                <w:rFonts w:ascii="微软雅黑" w:eastAsia="微软雅黑" w:hAnsi="微软雅黑" w:cs="微软雅黑" w:hint="eastAsia"/>
                <w:szCs w:val="21"/>
              </w:rPr>
              <m:t>-</m:t>
            </m:r>
            <m:r>
              <w:rPr>
                <w:rFonts w:hint="eastAsia"/>
                <w:szCs w:val="21"/>
              </w:rPr>
              <m:t>f</m:t>
            </m:r>
          </m:num>
          <m:den>
            <m:r>
              <w:rPr>
                <w:szCs w:val="21"/>
              </w:rPr>
              <m:t>z</m:t>
            </m:r>
          </m:den>
        </m:f>
        <m:r>
          <w:rPr>
            <w:szCs w:val="21"/>
          </w:rPr>
          <m:t xml:space="preserve">= </m:t>
        </m:r>
        <m:f>
          <m:fPr>
            <m:ctrlPr>
              <w:rPr>
                <w:i/>
                <w:szCs w:val="21"/>
              </w:rPr>
            </m:ctrlPr>
          </m:fPr>
          <m:num>
            <m:r>
              <w:rPr>
                <w:szCs w:val="21"/>
              </w:rPr>
              <m:t>b-</m:t>
            </m:r>
            <m:sSub>
              <m:sSubPr>
                <m:ctrlPr>
                  <w:rPr>
                    <w:i/>
                    <w:szCs w:val="21"/>
                  </w:rPr>
                </m:ctrlPr>
              </m:sSubPr>
              <m:e>
                <m:r>
                  <w:rPr>
                    <w:rFonts w:hint="eastAsia"/>
                    <w:szCs w:val="21"/>
                  </w:rPr>
                  <m:t>u</m:t>
                </m:r>
              </m:e>
              <m:sub>
                <m:r>
                  <w:rPr>
                    <w:szCs w:val="21"/>
                  </w:rPr>
                  <m:t>L</m:t>
                </m:r>
              </m:sub>
            </m:sSub>
            <m:r>
              <w:rPr>
                <w:szCs w:val="21"/>
              </w:rPr>
              <m:t>+</m:t>
            </m:r>
            <m:sSub>
              <m:sSubPr>
                <m:ctrlPr>
                  <w:rPr>
                    <w:i/>
                    <w:szCs w:val="21"/>
                  </w:rPr>
                </m:ctrlPr>
              </m:sSubPr>
              <m:e>
                <m:r>
                  <w:rPr>
                    <w:rFonts w:hint="eastAsia"/>
                    <w:szCs w:val="21"/>
                  </w:rPr>
                  <m:t>u</m:t>
                </m:r>
              </m:e>
              <m:sub>
                <m:r>
                  <w:rPr>
                    <w:szCs w:val="21"/>
                  </w:rPr>
                  <m:t>R</m:t>
                </m:r>
              </m:sub>
            </m:sSub>
          </m:num>
          <m:den>
            <m:r>
              <w:rPr>
                <w:szCs w:val="21"/>
              </w:rPr>
              <m:t>b</m:t>
            </m:r>
          </m:den>
        </m:f>
      </m:oMath>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sidRPr="00CB3748">
        <w:rPr>
          <w:rFonts w:ascii="Times New Roman" w:hAnsi="Times New Roman"/>
        </w:rPr>
        <w:t>(2.14)</w:t>
      </w:r>
    </w:p>
    <w:p w14:paraId="644C59B1" w14:textId="6C534E79" w:rsidR="00D468D6" w:rsidRDefault="00FA3DE4" w:rsidP="00DF33E5">
      <w:pPr>
        <w:spacing w:line="440" w:lineRule="exact"/>
        <w:rPr>
          <w:rFonts w:ascii="宋体" w:hAnsi="宋体"/>
          <w:sz w:val="24"/>
        </w:rPr>
      </w:pPr>
      <w:r>
        <w:rPr>
          <w:rFonts w:ascii="宋体" w:hAnsi="宋体"/>
          <w:sz w:val="24"/>
        </w:rPr>
        <w:tab/>
      </w:r>
      <w:r>
        <w:rPr>
          <w:rFonts w:ascii="宋体" w:hAnsi="宋体" w:hint="eastAsia"/>
          <w:sz w:val="24"/>
        </w:rPr>
        <w:t>将公式（</w:t>
      </w:r>
      <w:r w:rsidRPr="00CB3748">
        <w:rPr>
          <w:rStyle w:val="timenewroman0"/>
          <w:rFonts w:eastAsia="宋体" w:hint="eastAsia"/>
          <w:sz w:val="24"/>
          <w:szCs w:val="32"/>
        </w:rPr>
        <w:t>2.14</w:t>
      </w:r>
      <w:r>
        <w:rPr>
          <w:rFonts w:ascii="宋体" w:hAnsi="宋体" w:hint="eastAsia"/>
          <w:sz w:val="24"/>
        </w:rPr>
        <w:t>）进行整理，可得</w:t>
      </w:r>
    </w:p>
    <w:p w14:paraId="52F678AF" w14:textId="4CE39F19" w:rsidR="00FA3DE4" w:rsidRDefault="00FA3DE4" w:rsidP="0054774A">
      <w:pPr>
        <w:pStyle w:val="af9"/>
        <w:spacing w:line="240" w:lineRule="auto"/>
        <w:rPr>
          <w:rFonts w:ascii="宋体" w:hAnsi="宋体"/>
        </w:rPr>
      </w:pPr>
      <w:r>
        <w:rPr>
          <w:rFonts w:ascii="宋体" w:hAnsi="宋体"/>
          <w:iCs/>
        </w:rPr>
        <w:tab/>
      </w:r>
      <w:r>
        <w:rPr>
          <w:rFonts w:ascii="宋体" w:hAnsi="宋体"/>
          <w:iCs/>
        </w:rPr>
        <w:tab/>
        <w:t xml:space="preserve">        </w:t>
      </w:r>
      <m:oMath>
        <m:r>
          <w:rPr>
            <w:rFonts w:hint="eastAsia"/>
          </w:rPr>
          <m:t>z</m:t>
        </m:r>
        <m:r>
          <m:rPr>
            <m:sty m:val="p"/>
          </m:rPr>
          <m:t xml:space="preserve">= </m:t>
        </m:r>
        <m:f>
          <m:fPr>
            <m:ctrlPr/>
          </m:fPr>
          <m:num>
            <m:r>
              <m:t>fb</m:t>
            </m:r>
          </m:num>
          <m:den>
            <m:r>
              <m:t>d</m:t>
            </m:r>
          </m:den>
        </m:f>
        <m:r>
          <m:rPr>
            <m:sty m:val="p"/>
          </m:rPr>
          <m:t xml:space="preserve"> ,    </m:t>
        </m:r>
        <m:r>
          <m:t>d</m:t>
        </m:r>
        <m:r>
          <m:rPr>
            <m:sty m:val="p"/>
          </m:rPr>
          <m:t xml:space="preserve">= </m:t>
        </m:r>
        <m:sSub>
          <m:sSubPr>
            <m:ctrlPr/>
          </m:sSubPr>
          <m:e>
            <m:r>
              <m:t>u</m:t>
            </m:r>
          </m:e>
          <m:sub>
            <m:r>
              <m:t>R</m:t>
            </m:r>
          </m:sub>
        </m:sSub>
        <m:r>
          <m:rPr>
            <m:sty m:val="p"/>
          </m:rPr>
          <m:t xml:space="preserve">- </m:t>
        </m:r>
        <m:sSub>
          <m:sSubPr>
            <m:ctrlPr/>
          </m:sSubPr>
          <m:e>
            <m:r>
              <m:t>u</m:t>
            </m:r>
          </m:e>
          <m:sub>
            <m:r>
              <m:t>L</m:t>
            </m:r>
          </m:sub>
        </m:sSub>
      </m:oMath>
      <w:r>
        <w:rPr>
          <w:rFonts w:ascii="宋体" w:hAnsi="宋体"/>
        </w:rPr>
        <w:tab/>
      </w:r>
      <w:r>
        <w:rPr>
          <w:rFonts w:ascii="宋体" w:hAnsi="宋体"/>
        </w:rPr>
        <w:tab/>
      </w:r>
      <w:r>
        <w:rPr>
          <w:rFonts w:ascii="宋体" w:hAnsi="宋体"/>
        </w:rPr>
        <w:tab/>
      </w:r>
      <w:r>
        <w:rPr>
          <w:rFonts w:ascii="宋体" w:hAnsi="宋体"/>
        </w:rPr>
        <w:tab/>
      </w:r>
      <w:r>
        <w:rPr>
          <w:rFonts w:ascii="宋体" w:hAnsi="宋体"/>
        </w:rPr>
        <w:tab/>
        <w:t xml:space="preserve">  </w:t>
      </w:r>
      <w:r>
        <w:rPr>
          <w:rFonts w:ascii="宋体" w:hAnsi="宋体"/>
        </w:rPr>
        <w:tab/>
      </w:r>
      <w:r w:rsidRPr="00CB3748">
        <w:rPr>
          <w:rStyle w:val="timenewroman0"/>
          <w:rFonts w:eastAsia="宋体" w:hint="eastAsia"/>
        </w:rPr>
        <w:t>(</w:t>
      </w:r>
      <w:r w:rsidRPr="00CB3748">
        <w:rPr>
          <w:rStyle w:val="timenewroman0"/>
          <w:rFonts w:eastAsia="宋体"/>
        </w:rPr>
        <w:t>2.15)</w:t>
      </w:r>
    </w:p>
    <w:p w14:paraId="59B384CB" w14:textId="0DBAC336" w:rsidR="00D468D6" w:rsidRDefault="00FA3DE4" w:rsidP="00FA3DE4">
      <w:pPr>
        <w:spacing w:line="440" w:lineRule="exact"/>
        <w:ind w:firstLine="420"/>
        <w:rPr>
          <w:rFonts w:ascii="宋体" w:hAnsi="宋体"/>
          <w:sz w:val="24"/>
        </w:rPr>
      </w:pPr>
      <w:r>
        <w:rPr>
          <w:rFonts w:ascii="宋体" w:hAnsi="宋体" w:hint="eastAsia"/>
          <w:sz w:val="24"/>
        </w:rPr>
        <w:t>其中，d表示为左右视图的横坐标之差，即视差。获得视差后，可以估计一个像素到相机之间的距离大小</w:t>
      </w:r>
      <w:r w:rsidR="00580B9D">
        <w:rPr>
          <w:rFonts w:ascii="宋体" w:hAnsi="宋体" w:hint="eastAsia"/>
          <w:sz w:val="24"/>
        </w:rPr>
        <w:t>。视差与物体距离成反比，即视差越大，距离越近。</w:t>
      </w:r>
    </w:p>
    <w:p w14:paraId="70843C5B" w14:textId="79AE559C" w:rsidR="00580B9D" w:rsidRDefault="00580B9D" w:rsidP="007D5827">
      <w:pPr>
        <w:pStyle w:val="afd"/>
      </w:pPr>
      <w:bookmarkStart w:id="73" w:name="_Toc40684951"/>
      <w:r>
        <w:rPr>
          <w:rFonts w:hint="eastAsia"/>
        </w:rPr>
        <w:lastRenderedPageBreak/>
        <w:t>2</w:t>
      </w:r>
      <w:r>
        <w:t>.</w:t>
      </w:r>
      <w:r>
        <w:rPr>
          <w:rFonts w:hint="eastAsia"/>
        </w:rPr>
        <w:t>2.2</w:t>
      </w:r>
      <w:r>
        <w:t xml:space="preserve"> </w:t>
      </w:r>
      <w:r w:rsidR="000D6DF6">
        <w:rPr>
          <w:rFonts w:hint="eastAsia"/>
        </w:rPr>
        <w:t>对极</w:t>
      </w:r>
      <w:r>
        <w:rPr>
          <w:rFonts w:hint="eastAsia"/>
        </w:rPr>
        <w:t>几何</w:t>
      </w:r>
      <w:bookmarkEnd w:id="73"/>
    </w:p>
    <w:p w14:paraId="3E4C0C08" w14:textId="5043EB8D" w:rsidR="00580B9D" w:rsidRDefault="00580B9D" w:rsidP="00580B9D">
      <w:pPr>
        <w:spacing w:line="440" w:lineRule="exact"/>
        <w:rPr>
          <w:rFonts w:ascii="宋体" w:hAnsi="宋体"/>
          <w:sz w:val="24"/>
        </w:rPr>
      </w:pPr>
      <w:r>
        <w:rPr>
          <w:rFonts w:ascii="宋体" w:hAnsi="宋体"/>
          <w:sz w:val="24"/>
        </w:rPr>
        <w:tab/>
      </w:r>
      <w:r w:rsidR="000D6DF6">
        <w:rPr>
          <w:rFonts w:ascii="宋体" w:hAnsi="宋体" w:hint="eastAsia"/>
          <w:sz w:val="24"/>
        </w:rPr>
        <w:t>对</w:t>
      </w:r>
      <w:proofErr w:type="gramStart"/>
      <w:r w:rsidR="000D6DF6">
        <w:rPr>
          <w:rFonts w:ascii="宋体" w:hAnsi="宋体" w:hint="eastAsia"/>
          <w:sz w:val="24"/>
        </w:rPr>
        <w:t>极</w:t>
      </w:r>
      <w:proofErr w:type="gramEnd"/>
      <w:r w:rsidR="000D6DF6">
        <w:rPr>
          <w:rFonts w:ascii="宋体" w:hAnsi="宋体" w:hint="eastAsia"/>
          <w:sz w:val="24"/>
        </w:rPr>
        <w:t>几何是两幅图像之间的射影几何。它只依赖与相机的内外参数，并且独立于图像景物的结构。对</w:t>
      </w:r>
      <w:proofErr w:type="gramStart"/>
      <w:r w:rsidR="000D6DF6">
        <w:rPr>
          <w:rFonts w:ascii="宋体" w:hAnsi="宋体" w:hint="eastAsia"/>
          <w:sz w:val="24"/>
        </w:rPr>
        <w:t>极</w:t>
      </w:r>
      <w:proofErr w:type="gramEnd"/>
      <w:r w:rsidR="000D6DF6">
        <w:rPr>
          <w:rFonts w:ascii="宋体" w:hAnsi="宋体" w:hint="eastAsia"/>
          <w:sz w:val="24"/>
        </w:rPr>
        <w:t>几何描绘的是左右视图与以基线为轴的平面之间的几何关系，如图</w:t>
      </w:r>
      <w:r w:rsidR="00B622C1" w:rsidRPr="003B7E68">
        <w:rPr>
          <w:rStyle w:val="timenewroman0"/>
          <w:rFonts w:ascii="Times New Roman" w:eastAsia="宋体" w:hAnsi="Times New Roman"/>
          <w:b w:val="0"/>
          <w:bCs w:val="0"/>
          <w:sz w:val="24"/>
          <w:szCs w:val="32"/>
        </w:rPr>
        <w:t>2-8</w:t>
      </w:r>
      <w:r w:rsidR="000D6DF6">
        <w:rPr>
          <w:rFonts w:ascii="宋体" w:hAnsi="宋体" w:hint="eastAsia"/>
          <w:sz w:val="24"/>
        </w:rPr>
        <w:t>所示。</w:t>
      </w:r>
    </w:p>
    <w:p w14:paraId="20B3DF47" w14:textId="77777777" w:rsidR="00946D93" w:rsidRDefault="00946D93" w:rsidP="00946D93">
      <w:pPr>
        <w:keepNext/>
        <w:jc w:val="center"/>
      </w:pPr>
      <w:r>
        <w:rPr>
          <w:rFonts w:ascii="宋体" w:hAnsi="宋体" w:hint="eastAsia"/>
          <w:noProof/>
          <w:sz w:val="24"/>
        </w:rPr>
        <w:drawing>
          <wp:inline distT="0" distB="0" distL="0" distR="0" wp14:anchorId="54CDB180" wp14:editId="34F0F19C">
            <wp:extent cx="3149600" cy="1313170"/>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对极几何.png"/>
                    <pic:cNvPicPr/>
                  </pic:nvPicPr>
                  <pic:blipFill rotWithShape="1">
                    <a:blip r:embed="rId24" cstate="print">
                      <a:extLst>
                        <a:ext uri="{28A0092B-C50C-407E-A947-70E740481C1C}">
                          <a14:useLocalDpi xmlns:a14="http://schemas.microsoft.com/office/drawing/2010/main" val="0"/>
                        </a:ext>
                      </a:extLst>
                    </a:blip>
                    <a:srcRect t="18938"/>
                    <a:stretch/>
                  </pic:blipFill>
                  <pic:spPr bwMode="auto">
                    <a:xfrm>
                      <a:off x="0" y="0"/>
                      <a:ext cx="3169958" cy="1321658"/>
                    </a:xfrm>
                    <a:prstGeom prst="rect">
                      <a:avLst/>
                    </a:prstGeom>
                    <a:ln>
                      <a:noFill/>
                    </a:ln>
                    <a:extLst>
                      <a:ext uri="{53640926-AAD7-44D8-BBD7-CCE9431645EC}">
                        <a14:shadowObscured xmlns:a14="http://schemas.microsoft.com/office/drawing/2010/main"/>
                      </a:ext>
                    </a:extLst>
                  </pic:spPr>
                </pic:pic>
              </a:graphicData>
            </a:graphic>
          </wp:inline>
        </w:drawing>
      </w:r>
    </w:p>
    <w:p w14:paraId="58B04EF9" w14:textId="525640D0" w:rsidR="00946D93" w:rsidRPr="00946D93" w:rsidRDefault="00946D93" w:rsidP="00946D93">
      <w:pPr>
        <w:pStyle w:val="aff"/>
        <w:rPr>
          <w:rStyle w:val="aff1"/>
          <w:i w:val="0"/>
          <w:iCs w:val="0"/>
        </w:rPr>
      </w:pPr>
      <w:r w:rsidRPr="00946D93">
        <w:rPr>
          <w:rStyle w:val="aff1"/>
          <w:rFonts w:hint="eastAsia"/>
          <w:i w:val="0"/>
          <w:iCs w:val="0"/>
        </w:rPr>
        <w:t>图</w:t>
      </w:r>
      <w:r w:rsidRPr="003B7E68">
        <w:rPr>
          <w:rStyle w:val="timenewroman0"/>
          <w:rFonts w:ascii="Times New Roman" w:eastAsia="宋体" w:hAnsi="Times New Roman"/>
          <w:b/>
          <w:bCs/>
        </w:rPr>
        <w:t>2-8</w:t>
      </w:r>
      <w:r w:rsidRPr="00946D93">
        <w:rPr>
          <w:rStyle w:val="aff1"/>
          <w:i w:val="0"/>
          <w:iCs w:val="0"/>
        </w:rPr>
        <w:t>对极几何</w:t>
      </w:r>
    </w:p>
    <w:p w14:paraId="7EC8C76D" w14:textId="24A42C84" w:rsidR="00EC7BF5" w:rsidRDefault="00B622C1" w:rsidP="00180840">
      <w:pPr>
        <w:spacing w:line="440" w:lineRule="exact"/>
        <w:ind w:firstLine="420"/>
        <w:rPr>
          <w:rFonts w:ascii="宋体" w:hAnsi="宋体"/>
          <w:sz w:val="24"/>
        </w:rPr>
      </w:pPr>
      <w:r>
        <w:rPr>
          <w:rFonts w:ascii="宋体" w:hAnsi="宋体" w:hint="eastAsia"/>
          <w:sz w:val="24"/>
        </w:rPr>
        <w:t>其中，</w:t>
      </w:r>
      <m:oMath>
        <m:r>
          <w:rPr>
            <w:rFonts w:ascii="Cambria Math" w:hAnsi="Cambria Math" w:hint="eastAsia"/>
            <w:sz w:val="24"/>
          </w:rPr>
          <m:t>O</m:t>
        </m:r>
      </m:oMath>
      <w:r w:rsidRPr="00B622C1">
        <w:rPr>
          <w:rFonts w:ascii="宋体" w:hAnsi="宋体" w:hint="eastAsia"/>
          <w:sz w:val="24"/>
        </w:rPr>
        <w:t>和</w:t>
      </w:r>
      <m:oMath>
        <m:sSup>
          <m:sSupPr>
            <m:ctrlPr>
              <w:rPr>
                <w:rFonts w:ascii="Cambria Math" w:hAnsi="Cambria Math"/>
                <w:i/>
                <w:sz w:val="24"/>
              </w:rPr>
            </m:ctrlPr>
          </m:sSupPr>
          <m:e>
            <m:r>
              <w:rPr>
                <w:rFonts w:ascii="Cambria Math" w:hAnsi="Cambria Math" w:hint="eastAsia"/>
                <w:sz w:val="24"/>
              </w:rPr>
              <m:t>O</m:t>
            </m:r>
          </m:e>
          <m:sup>
            <m:r>
              <w:rPr>
                <w:rFonts w:ascii="Cambria Math" w:hAnsi="Cambria Math"/>
                <w:sz w:val="24"/>
              </w:rPr>
              <m:t>'</m:t>
            </m:r>
          </m:sup>
        </m:sSup>
      </m:oMath>
      <w:r w:rsidRPr="00B622C1">
        <w:rPr>
          <w:rFonts w:ascii="宋体" w:hAnsi="宋体" w:hint="eastAsia"/>
          <w:sz w:val="24"/>
        </w:rPr>
        <w:t>是</w:t>
      </w:r>
      <w:r>
        <w:rPr>
          <w:rFonts w:ascii="宋体" w:hAnsi="宋体" w:hint="eastAsia"/>
          <w:sz w:val="24"/>
        </w:rPr>
        <w:t>左右</w:t>
      </w:r>
      <w:r w:rsidRPr="00B622C1">
        <w:rPr>
          <w:rFonts w:ascii="宋体" w:hAnsi="宋体" w:hint="eastAsia"/>
          <w:sz w:val="24"/>
        </w:rPr>
        <w:t>相机中心，</w:t>
      </w:r>
      <m:oMath>
        <m:r>
          <w:rPr>
            <w:rFonts w:ascii="Cambria Math" w:hAnsi="Cambria Math" w:hint="eastAsia"/>
            <w:sz w:val="24"/>
          </w:rPr>
          <m:t>P</m:t>
        </m:r>
      </m:oMath>
      <w:r w:rsidRPr="00B622C1">
        <w:rPr>
          <w:rFonts w:ascii="宋体" w:hAnsi="宋体" w:hint="eastAsia"/>
          <w:sz w:val="24"/>
        </w:rPr>
        <w:t>点是</w:t>
      </w:r>
      <w:r>
        <w:rPr>
          <w:rFonts w:ascii="宋体" w:hAnsi="宋体" w:hint="eastAsia"/>
          <w:sz w:val="24"/>
        </w:rPr>
        <w:t>物体的位置；若</w:t>
      </w:r>
      <w:r w:rsidRPr="00B622C1">
        <w:rPr>
          <w:rFonts w:ascii="宋体" w:hAnsi="宋体" w:hint="eastAsia"/>
          <w:sz w:val="24"/>
        </w:rPr>
        <w:t>只看左边图像</w:t>
      </w:r>
      <m:oMath>
        <m:r>
          <w:rPr>
            <w:rFonts w:ascii="Cambria Math" w:hAnsi="Cambria Math"/>
            <w:sz w:val="24"/>
          </w:rPr>
          <m:t>Π</m:t>
        </m:r>
      </m:oMath>
      <w:r w:rsidRPr="00B622C1">
        <w:rPr>
          <w:rFonts w:ascii="宋体" w:hAnsi="宋体" w:hint="eastAsia"/>
          <w:sz w:val="24"/>
        </w:rPr>
        <w:t>上的点</w:t>
      </w:r>
      <m:oMath>
        <m:r>
          <w:rPr>
            <w:rFonts w:ascii="Cambria Math" w:hAnsi="Cambria Math" w:hint="eastAsia"/>
            <w:sz w:val="24"/>
          </w:rPr>
          <m:t>p</m:t>
        </m:r>
      </m:oMath>
      <w:r w:rsidRPr="00B622C1">
        <w:rPr>
          <w:rFonts w:ascii="宋体" w:hAnsi="宋体" w:hint="eastAsia"/>
          <w:sz w:val="24"/>
        </w:rPr>
        <w:t>，</w:t>
      </w:r>
      <w:r>
        <w:rPr>
          <w:rFonts w:ascii="宋体" w:hAnsi="宋体" w:hint="eastAsia"/>
          <w:sz w:val="24"/>
        </w:rPr>
        <w:t>无法确定</w:t>
      </w:r>
      <m:oMath>
        <m:r>
          <w:rPr>
            <w:rFonts w:ascii="Cambria Math" w:hAnsi="Cambria Math"/>
            <w:sz w:val="24"/>
          </w:rPr>
          <m:t>P</m:t>
        </m:r>
      </m:oMath>
      <w:r>
        <w:rPr>
          <w:rFonts w:ascii="宋体" w:hAnsi="宋体" w:hint="eastAsia"/>
          <w:sz w:val="24"/>
        </w:rPr>
        <w:t>点的所在位置</w:t>
      </w:r>
      <w:r w:rsidRPr="00B622C1">
        <w:rPr>
          <w:rFonts w:ascii="宋体" w:hAnsi="宋体" w:hint="eastAsia"/>
          <w:sz w:val="24"/>
        </w:rPr>
        <w:t>，</w:t>
      </w:r>
      <w:r w:rsidR="00180840">
        <w:rPr>
          <w:rFonts w:ascii="宋体" w:hAnsi="宋体" w:hint="eastAsia"/>
          <w:sz w:val="24"/>
        </w:rPr>
        <w:t>其中</w:t>
      </w:r>
      <w:r w:rsidRPr="00B622C1">
        <w:rPr>
          <w:rFonts w:ascii="宋体" w:hAnsi="宋体" w:hint="eastAsia"/>
          <w:sz w:val="24"/>
        </w:rPr>
        <w:t>点</w:t>
      </w:r>
      <m:oMath>
        <m:sSub>
          <m:sSubPr>
            <m:ctrlPr>
              <w:rPr>
                <w:rFonts w:ascii="Cambria Math" w:hAnsi="Cambria Math"/>
                <w:i/>
                <w:sz w:val="24"/>
              </w:rPr>
            </m:ctrlPr>
          </m:sSubPr>
          <m:e>
            <m:r>
              <w:rPr>
                <w:rFonts w:ascii="Cambria Math" w:hAnsi="Cambria Math" w:hint="eastAsia"/>
                <w:sz w:val="24"/>
              </w:rPr>
              <m:t>P</m:t>
            </m:r>
          </m:e>
          <m:sub>
            <m:r>
              <w:rPr>
                <w:rFonts w:ascii="Cambria Math" w:hAnsi="Cambria Math" w:hint="eastAsia"/>
                <w:sz w:val="24"/>
              </w:rPr>
              <m:t>1</m:t>
            </m:r>
          </m:sub>
        </m:sSub>
        <m:r>
          <w:rPr>
            <w:rFonts w:ascii="Cambria Math" w:hAnsi="Cambria Math" w:hint="eastAsia"/>
            <w:sz w:val="24"/>
          </w:rPr>
          <m:t>、</m:t>
        </m:r>
        <m:sSub>
          <m:sSubPr>
            <m:ctrlPr>
              <w:rPr>
                <w:rFonts w:ascii="Cambria Math" w:hAnsi="Cambria Math"/>
                <w:i/>
                <w:sz w:val="24"/>
              </w:rPr>
            </m:ctrlPr>
          </m:sSubPr>
          <m:e>
            <m:r>
              <w:rPr>
                <w:rFonts w:ascii="Cambria Math" w:hAnsi="Cambria Math" w:hint="eastAsia"/>
                <w:sz w:val="24"/>
              </w:rPr>
              <m:t>P</m:t>
            </m:r>
          </m:e>
          <m:sub>
            <m:r>
              <w:rPr>
                <w:rFonts w:ascii="Cambria Math" w:hAnsi="Cambria Math" w:hint="eastAsia"/>
                <w:sz w:val="24"/>
              </w:rPr>
              <m:t>2</m:t>
            </m:r>
          </m:sub>
        </m:sSub>
      </m:oMath>
      <w:r w:rsidRPr="00B622C1">
        <w:rPr>
          <w:rFonts w:ascii="宋体" w:hAnsi="宋体" w:hint="eastAsia"/>
          <w:sz w:val="24"/>
        </w:rPr>
        <w:t>或其他地方</w:t>
      </w:r>
      <w:r w:rsidR="00180840">
        <w:rPr>
          <w:rFonts w:ascii="宋体" w:hAnsi="宋体" w:hint="eastAsia"/>
          <w:sz w:val="24"/>
        </w:rPr>
        <w:t>都有可能是点</w:t>
      </w:r>
      <m:oMath>
        <m:r>
          <w:rPr>
            <w:rFonts w:ascii="Cambria Math" w:hAnsi="Cambria Math" w:hint="eastAsia"/>
            <w:sz w:val="24"/>
          </w:rPr>
          <m:t>P</m:t>
        </m:r>
      </m:oMath>
      <w:r w:rsidR="00180840">
        <w:rPr>
          <w:rFonts w:ascii="宋体" w:hAnsi="宋体" w:hint="eastAsia"/>
          <w:sz w:val="24"/>
        </w:rPr>
        <w:t>的位置点</w:t>
      </w:r>
      <w:r w:rsidRPr="00B622C1">
        <w:rPr>
          <w:rFonts w:ascii="宋体" w:hAnsi="宋体" w:hint="eastAsia"/>
          <w:sz w:val="24"/>
        </w:rPr>
        <w:t>，</w:t>
      </w:r>
      <w:r w:rsidR="00180840">
        <w:rPr>
          <w:rFonts w:ascii="宋体" w:hAnsi="宋体" w:hint="eastAsia"/>
          <w:sz w:val="24"/>
        </w:rPr>
        <w:t>当存在</w:t>
      </w:r>
      <w:r w:rsidRPr="00B622C1">
        <w:rPr>
          <w:rFonts w:ascii="宋体" w:hAnsi="宋体" w:hint="eastAsia"/>
          <w:sz w:val="24"/>
        </w:rPr>
        <w:t xml:space="preserve">右边图像 </w:t>
      </w:r>
      <m:oMath>
        <m:sSup>
          <m:sSupPr>
            <m:ctrlPr>
              <w:rPr>
                <w:rFonts w:ascii="Cambria Math" w:hAnsi="Cambria Math"/>
                <w:i/>
                <w:sz w:val="24"/>
              </w:rPr>
            </m:ctrlPr>
          </m:sSupPr>
          <m:e>
            <m:r>
              <w:rPr>
                <w:rFonts w:ascii="Cambria Math" w:hAnsi="Cambria Math"/>
                <w:sz w:val="24"/>
              </w:rPr>
              <m:t>Π</m:t>
            </m:r>
          </m:e>
          <m:sup>
            <m:r>
              <w:rPr>
                <w:rFonts w:ascii="Cambria Math" w:hAnsi="Cambria Math"/>
                <w:sz w:val="24"/>
              </w:rPr>
              <m:t>'</m:t>
            </m:r>
          </m:sup>
        </m:sSup>
      </m:oMath>
      <w:r w:rsidRPr="00B622C1">
        <w:rPr>
          <w:rFonts w:ascii="宋体" w:hAnsi="宋体" w:hint="eastAsia"/>
          <w:sz w:val="24"/>
        </w:rPr>
        <w:t>上的</w:t>
      </w:r>
      <m:oMath>
        <m:sSup>
          <m:sSupPr>
            <m:ctrlPr>
              <w:rPr>
                <w:rFonts w:ascii="Cambria Math" w:hAnsi="Cambria Math"/>
                <w:i/>
                <w:sz w:val="24"/>
              </w:rPr>
            </m:ctrlPr>
          </m:sSupPr>
          <m:e>
            <m:r>
              <w:rPr>
                <w:rFonts w:ascii="Cambria Math" w:hAnsi="Cambria Math" w:hint="eastAsia"/>
                <w:sz w:val="24"/>
              </w:rPr>
              <m:t>p</m:t>
            </m:r>
          </m:e>
          <m:sup>
            <m:r>
              <w:rPr>
                <w:rFonts w:ascii="Cambria Math" w:hAnsi="Cambria Math"/>
                <w:sz w:val="24"/>
              </w:rPr>
              <m:t>'</m:t>
            </m:r>
          </m:sup>
        </m:sSup>
      </m:oMath>
      <w:r w:rsidR="00180840">
        <w:rPr>
          <w:rFonts w:ascii="宋体" w:hAnsi="宋体" w:hint="eastAsia"/>
          <w:sz w:val="24"/>
        </w:rPr>
        <w:t>时，能够得到准确的</w:t>
      </w:r>
      <m:oMath>
        <m:r>
          <w:rPr>
            <w:rFonts w:ascii="Cambria Math" w:hAnsi="Cambria Math" w:hint="eastAsia"/>
            <w:sz w:val="24"/>
          </w:rPr>
          <m:t>P</m:t>
        </m:r>
      </m:oMath>
      <w:r w:rsidR="00180840">
        <w:rPr>
          <w:rFonts w:ascii="宋体" w:hAnsi="宋体" w:hint="eastAsia"/>
          <w:sz w:val="24"/>
        </w:rPr>
        <w:t>点的位置。将</w:t>
      </w:r>
      <w:r w:rsidRPr="00B622C1">
        <w:rPr>
          <w:rFonts w:ascii="宋体" w:hAnsi="宋体" w:hint="eastAsia"/>
          <w:sz w:val="24"/>
        </w:rPr>
        <w:t>两相机中心的连线</w:t>
      </w:r>
      <m:oMath>
        <m:acc>
          <m:accPr>
            <m:chr m:val="⃗"/>
            <m:ctrlPr>
              <w:rPr>
                <w:rFonts w:ascii="Cambria Math" w:hAnsi="Cambria Math"/>
                <w:i/>
                <w:sz w:val="24"/>
              </w:rPr>
            </m:ctrlPr>
          </m:accPr>
          <m:e>
            <m:r>
              <w:rPr>
                <w:rFonts w:ascii="Cambria Math" w:hAnsi="Cambria Math" w:hint="eastAsia"/>
                <w:sz w:val="24"/>
              </w:rPr>
              <m:t>O</m:t>
            </m:r>
            <m:sSup>
              <m:sSupPr>
                <m:ctrlPr>
                  <w:rPr>
                    <w:rFonts w:ascii="Cambria Math" w:hAnsi="Cambria Math"/>
                    <w:i/>
                    <w:sz w:val="24"/>
                  </w:rPr>
                </m:ctrlPr>
              </m:sSupPr>
              <m:e>
                <m:r>
                  <w:rPr>
                    <w:rFonts w:ascii="Cambria Math" w:hAnsi="Cambria Math"/>
                    <w:sz w:val="24"/>
                  </w:rPr>
                  <m:t>O</m:t>
                </m:r>
              </m:e>
              <m:sup>
                <m:r>
                  <w:rPr>
                    <w:rFonts w:ascii="Cambria Math" w:hAnsi="Cambria Math"/>
                    <w:sz w:val="24"/>
                  </w:rPr>
                  <m:t>'</m:t>
                </m:r>
              </m:sup>
            </m:sSup>
          </m:e>
        </m:acc>
      </m:oMath>
      <w:r w:rsidRPr="00B622C1">
        <w:rPr>
          <w:rFonts w:ascii="宋体" w:hAnsi="宋体" w:hint="eastAsia"/>
          <w:sz w:val="24"/>
        </w:rPr>
        <w:t>成为基线，</w:t>
      </w:r>
      <m:oMath>
        <m:acc>
          <m:accPr>
            <m:chr m:val="⃗"/>
            <m:ctrlPr>
              <w:rPr>
                <w:rFonts w:ascii="Cambria Math" w:hAnsi="Cambria Math"/>
                <w:i/>
                <w:sz w:val="24"/>
              </w:rPr>
            </m:ctrlPr>
          </m:accPr>
          <m:e>
            <m:r>
              <w:rPr>
                <w:rFonts w:ascii="Cambria Math" w:hAnsi="Cambria Math" w:hint="eastAsia"/>
                <w:sz w:val="24"/>
              </w:rPr>
              <m:t>O</m:t>
            </m:r>
            <m:sSup>
              <m:sSupPr>
                <m:ctrlPr>
                  <w:rPr>
                    <w:rFonts w:ascii="Cambria Math" w:hAnsi="Cambria Math"/>
                    <w:i/>
                    <w:sz w:val="24"/>
                  </w:rPr>
                </m:ctrlPr>
              </m:sSupPr>
              <m:e>
                <m:r>
                  <w:rPr>
                    <w:rFonts w:ascii="Cambria Math" w:hAnsi="Cambria Math"/>
                    <w:sz w:val="24"/>
                  </w:rPr>
                  <m:t>O</m:t>
                </m:r>
              </m:e>
              <m:sup>
                <m:r>
                  <w:rPr>
                    <w:rFonts w:ascii="Cambria Math" w:hAnsi="Cambria Math"/>
                    <w:sz w:val="24"/>
                  </w:rPr>
                  <m:t>'</m:t>
                </m:r>
              </m:sup>
            </m:sSup>
          </m:e>
        </m:acc>
      </m:oMath>
      <w:r w:rsidRPr="00B622C1">
        <w:rPr>
          <w:rFonts w:ascii="宋体" w:hAnsi="宋体" w:hint="eastAsia"/>
          <w:sz w:val="24"/>
        </w:rPr>
        <w:t>与物体</w:t>
      </w:r>
      <m:oMath>
        <m:r>
          <w:rPr>
            <w:rFonts w:ascii="Cambria Math" w:hAnsi="Cambria Math"/>
            <w:sz w:val="24"/>
          </w:rPr>
          <m:t>P</m:t>
        </m:r>
      </m:oMath>
      <w:r w:rsidRPr="00B622C1">
        <w:rPr>
          <w:rFonts w:ascii="宋体" w:hAnsi="宋体" w:hint="eastAsia"/>
          <w:sz w:val="24"/>
        </w:rPr>
        <w:t>的平面</w:t>
      </w:r>
      <m:oMath>
        <m:r>
          <w:rPr>
            <w:rFonts w:ascii="Cambria Math" w:hAnsi="Cambria Math" w:hint="eastAsia"/>
            <w:sz w:val="24"/>
          </w:rPr>
          <m:t>O</m:t>
        </m:r>
        <m:sSup>
          <m:sSupPr>
            <m:ctrlPr>
              <w:rPr>
                <w:rFonts w:ascii="Cambria Math" w:hAnsi="Cambria Math"/>
                <w:i/>
                <w:sz w:val="24"/>
              </w:rPr>
            </m:ctrlPr>
          </m:sSupPr>
          <m:e>
            <m:r>
              <w:rPr>
                <w:rFonts w:ascii="Cambria Math" w:hAnsi="Cambria Math"/>
                <w:sz w:val="24"/>
              </w:rPr>
              <m:t>O</m:t>
            </m:r>
          </m:e>
          <m:sup>
            <m:r>
              <w:rPr>
                <w:rFonts w:ascii="Cambria Math" w:hAnsi="Cambria Math"/>
                <w:sz w:val="24"/>
              </w:rPr>
              <m:t>'</m:t>
            </m:r>
          </m:sup>
        </m:sSup>
        <m:r>
          <w:rPr>
            <w:rFonts w:ascii="Cambria Math" w:hAnsi="Cambria Math"/>
            <w:sz w:val="24"/>
          </w:rPr>
          <m:t>P</m:t>
        </m:r>
      </m:oMath>
      <w:r w:rsidRPr="00B622C1">
        <w:rPr>
          <w:rFonts w:ascii="宋体" w:hAnsi="宋体" w:hint="eastAsia"/>
          <w:sz w:val="24"/>
        </w:rPr>
        <w:t>成为对</w:t>
      </w:r>
      <w:proofErr w:type="gramStart"/>
      <w:r w:rsidRPr="00B622C1">
        <w:rPr>
          <w:rFonts w:ascii="宋体" w:hAnsi="宋体" w:hint="eastAsia"/>
          <w:sz w:val="24"/>
        </w:rPr>
        <w:t>极</w:t>
      </w:r>
      <w:proofErr w:type="gramEnd"/>
      <w:r w:rsidRPr="00B622C1">
        <w:rPr>
          <w:rFonts w:ascii="宋体" w:hAnsi="宋体" w:hint="eastAsia"/>
          <w:sz w:val="24"/>
        </w:rPr>
        <w:t>平面，对</w:t>
      </w:r>
      <w:proofErr w:type="gramStart"/>
      <w:r w:rsidRPr="00B622C1">
        <w:rPr>
          <w:rFonts w:ascii="宋体" w:hAnsi="宋体" w:hint="eastAsia"/>
          <w:sz w:val="24"/>
        </w:rPr>
        <w:t>极</w:t>
      </w:r>
      <w:proofErr w:type="gramEnd"/>
      <w:r w:rsidRPr="00B622C1">
        <w:rPr>
          <w:rFonts w:ascii="宋体" w:hAnsi="宋体" w:hint="eastAsia"/>
          <w:sz w:val="24"/>
        </w:rPr>
        <w:t>平面与两相机图像的交线</w:t>
      </w:r>
      <m:oMath>
        <m:r>
          <w:rPr>
            <w:rFonts w:ascii="Cambria Math" w:hAnsi="Cambria Math" w:hint="eastAsia"/>
            <w:sz w:val="24"/>
          </w:rPr>
          <m:t>l</m:t>
        </m:r>
      </m:oMath>
      <w:r w:rsidRPr="00B622C1">
        <w:rPr>
          <w:rFonts w:ascii="宋体" w:hAnsi="宋体" w:hint="eastAsia"/>
          <w:sz w:val="24"/>
        </w:rPr>
        <w:t>和</w:t>
      </w:r>
      <m:oMath>
        <m:sSup>
          <m:sSupPr>
            <m:ctrlPr>
              <w:rPr>
                <w:rFonts w:ascii="Cambria Math" w:hAnsi="Cambria Math"/>
                <w:i/>
                <w:sz w:val="24"/>
              </w:rPr>
            </m:ctrlPr>
          </m:sSupPr>
          <m:e>
            <m:r>
              <w:rPr>
                <w:rFonts w:ascii="Cambria Math" w:hAnsi="Cambria Math" w:hint="eastAsia"/>
                <w:sz w:val="24"/>
              </w:rPr>
              <m:t>l</m:t>
            </m:r>
          </m:e>
          <m:sup>
            <m:r>
              <w:rPr>
                <w:rFonts w:ascii="Cambria Math" w:hAnsi="Cambria Math"/>
                <w:sz w:val="24"/>
              </w:rPr>
              <m:t>'</m:t>
            </m:r>
          </m:sup>
        </m:sSup>
      </m:oMath>
      <w:r w:rsidRPr="00B622C1">
        <w:rPr>
          <w:rFonts w:ascii="宋体" w:hAnsi="宋体" w:hint="eastAsia"/>
          <w:sz w:val="24"/>
        </w:rPr>
        <w:t>称为对极线，</w:t>
      </w:r>
      <m:oMath>
        <m:acc>
          <m:accPr>
            <m:chr m:val="⃗"/>
            <m:ctrlPr>
              <w:rPr>
                <w:rFonts w:ascii="Cambria Math" w:hAnsi="Cambria Math"/>
                <w:i/>
                <w:sz w:val="24"/>
              </w:rPr>
            </m:ctrlPr>
          </m:accPr>
          <m:e>
            <m:r>
              <w:rPr>
                <w:rFonts w:ascii="Cambria Math" w:hAnsi="Cambria Math" w:hint="eastAsia"/>
                <w:sz w:val="24"/>
              </w:rPr>
              <m:t>O</m:t>
            </m:r>
            <m:sSup>
              <m:sSupPr>
                <m:ctrlPr>
                  <w:rPr>
                    <w:rFonts w:ascii="Cambria Math" w:hAnsi="Cambria Math"/>
                    <w:i/>
                    <w:sz w:val="24"/>
                  </w:rPr>
                </m:ctrlPr>
              </m:sSupPr>
              <m:e>
                <m:r>
                  <w:rPr>
                    <w:rFonts w:ascii="Cambria Math" w:hAnsi="Cambria Math"/>
                    <w:sz w:val="24"/>
                  </w:rPr>
                  <m:t>O</m:t>
                </m:r>
              </m:e>
              <m:sup>
                <m:r>
                  <w:rPr>
                    <w:rFonts w:ascii="Cambria Math" w:hAnsi="Cambria Math"/>
                    <w:sz w:val="24"/>
                  </w:rPr>
                  <m:t>'</m:t>
                </m:r>
              </m:sup>
            </m:sSup>
          </m:e>
        </m:acc>
      </m:oMath>
      <w:r w:rsidRPr="00B622C1">
        <w:rPr>
          <w:rFonts w:ascii="宋体" w:hAnsi="宋体" w:hint="eastAsia"/>
          <w:sz w:val="24"/>
        </w:rPr>
        <w:t>与两图像的交点</w:t>
      </w:r>
      <m:oMath>
        <m:r>
          <w:rPr>
            <w:rFonts w:ascii="Cambria Math" w:hAnsi="Cambria Math" w:hint="eastAsia"/>
            <w:sz w:val="24"/>
          </w:rPr>
          <m:t>e</m:t>
        </m:r>
      </m:oMath>
      <w:r w:rsidRPr="00B622C1">
        <w:rPr>
          <w:rFonts w:ascii="宋体" w:hAnsi="宋体" w:hint="eastAsia"/>
          <w:sz w:val="24"/>
        </w:rPr>
        <w:t>,</w:t>
      </w:r>
      <m:oMath>
        <m:sSup>
          <m:sSupPr>
            <m:ctrlPr>
              <w:rPr>
                <w:rFonts w:ascii="Cambria Math" w:hAnsi="Cambria Math"/>
                <w:i/>
                <w:sz w:val="24"/>
              </w:rPr>
            </m:ctrlPr>
          </m:sSupPr>
          <m:e>
            <m:r>
              <w:rPr>
                <w:rFonts w:ascii="Cambria Math" w:hAnsi="Cambria Math" w:hint="eastAsia"/>
                <w:sz w:val="24"/>
              </w:rPr>
              <m:t>e</m:t>
            </m:r>
          </m:e>
          <m:sup>
            <m:r>
              <w:rPr>
                <w:rFonts w:ascii="Cambria Math" w:hAnsi="Cambria Math"/>
                <w:sz w:val="24"/>
              </w:rPr>
              <m:t>'</m:t>
            </m:r>
          </m:sup>
        </m:sSup>
      </m:oMath>
      <w:r w:rsidR="00180840">
        <w:rPr>
          <w:rFonts w:ascii="宋体" w:hAnsi="宋体" w:hint="eastAsia"/>
          <w:sz w:val="24"/>
        </w:rPr>
        <w:t>称之为</w:t>
      </w:r>
      <w:r w:rsidRPr="00B622C1">
        <w:rPr>
          <w:rFonts w:ascii="宋体" w:hAnsi="宋体" w:hint="eastAsia"/>
          <w:sz w:val="24"/>
        </w:rPr>
        <w:t>对极点。</w:t>
      </w:r>
    </w:p>
    <w:p w14:paraId="494C872A" w14:textId="3FE7B8D8" w:rsidR="00676B75" w:rsidRDefault="00676B75" w:rsidP="00676B75">
      <w:pPr>
        <w:pStyle w:val="afb"/>
      </w:pPr>
      <w:bookmarkStart w:id="74" w:name="_Toc40684952"/>
      <w:r w:rsidRPr="003B7E68">
        <w:rPr>
          <w:rFonts w:ascii="Times New Roman" w:hAnsi="Times New Roman"/>
        </w:rPr>
        <w:t>2.3</w:t>
      </w:r>
      <w:r>
        <w:rPr>
          <w:rFonts w:hint="eastAsia"/>
        </w:rPr>
        <w:t>本章小结</w:t>
      </w:r>
      <w:bookmarkEnd w:id="74"/>
    </w:p>
    <w:p w14:paraId="4B8D33A9" w14:textId="2A86ECF7" w:rsidR="00676B75" w:rsidRPr="00E8218D" w:rsidRDefault="006318D9" w:rsidP="00E8218D">
      <w:pPr>
        <w:spacing w:line="440" w:lineRule="exact"/>
        <w:rPr>
          <w:sz w:val="24"/>
        </w:rPr>
      </w:pPr>
      <w:r>
        <w:tab/>
      </w:r>
      <w:r w:rsidRPr="00E8218D">
        <w:rPr>
          <w:rFonts w:hint="eastAsia"/>
          <w:sz w:val="24"/>
        </w:rPr>
        <w:t>本章从最简单的线性相机模型出发，推导出相机模型在三维空间坐标系、相机坐标系、图像物理坐标系和图像像素坐标系的之间的转换关系，进一步介绍了相机的畸变模型；</w:t>
      </w:r>
      <w:r w:rsidR="00E8218D" w:rsidRPr="00E8218D">
        <w:rPr>
          <w:rFonts w:hint="eastAsia"/>
          <w:sz w:val="24"/>
        </w:rPr>
        <w:t>通过单目相机模型引出双目相机模型，介绍了立体视觉中的对</w:t>
      </w:r>
      <w:proofErr w:type="gramStart"/>
      <w:r w:rsidR="00E8218D" w:rsidRPr="00E8218D">
        <w:rPr>
          <w:rFonts w:hint="eastAsia"/>
          <w:sz w:val="24"/>
        </w:rPr>
        <w:t>极</w:t>
      </w:r>
      <w:proofErr w:type="gramEnd"/>
      <w:r w:rsidR="00E8218D" w:rsidRPr="00E8218D">
        <w:rPr>
          <w:rFonts w:hint="eastAsia"/>
          <w:sz w:val="24"/>
        </w:rPr>
        <w:t>几何原理，为后续的相机标定、立体匹配以及三维信息获取的实现提供了基础原理准备。</w:t>
      </w:r>
    </w:p>
    <w:p w14:paraId="699988E7" w14:textId="7EE11FD7" w:rsidR="00DD74FB" w:rsidRPr="00DD74FB" w:rsidRDefault="00DD74FB" w:rsidP="00DD74FB">
      <w:pPr>
        <w:pStyle w:val="1"/>
        <w:spacing w:beforeLines="50" w:before="156" w:afterLines="50" w:after="156" w:line="440" w:lineRule="exact"/>
        <w:jc w:val="center"/>
        <w:rPr>
          <w:sz w:val="30"/>
          <w:szCs w:val="30"/>
        </w:rPr>
      </w:pPr>
      <w:bookmarkStart w:id="75" w:name="_Toc40684953"/>
      <w:r w:rsidRPr="00DD74FB">
        <w:rPr>
          <w:rFonts w:hint="eastAsia"/>
          <w:sz w:val="30"/>
          <w:szCs w:val="30"/>
        </w:rPr>
        <w:t>第</w:t>
      </w:r>
      <w:r w:rsidR="00821DBA">
        <w:rPr>
          <w:rFonts w:hint="eastAsia"/>
          <w:sz w:val="30"/>
          <w:szCs w:val="30"/>
        </w:rPr>
        <w:t>3</w:t>
      </w:r>
      <w:r w:rsidRPr="00DD74FB">
        <w:rPr>
          <w:rFonts w:hint="eastAsia"/>
          <w:sz w:val="30"/>
          <w:szCs w:val="30"/>
        </w:rPr>
        <w:t>章</w:t>
      </w:r>
      <w:r w:rsidRPr="00DD74FB">
        <w:rPr>
          <w:rFonts w:hint="eastAsia"/>
          <w:sz w:val="30"/>
          <w:szCs w:val="30"/>
        </w:rPr>
        <w:t xml:space="preserve"> </w:t>
      </w:r>
      <w:r w:rsidR="00AC4A3B">
        <w:rPr>
          <w:rFonts w:hint="eastAsia"/>
          <w:sz w:val="30"/>
          <w:szCs w:val="30"/>
        </w:rPr>
        <w:t>双目立体</w:t>
      </w:r>
      <w:r w:rsidRPr="00DD74FB">
        <w:rPr>
          <w:rFonts w:hint="eastAsia"/>
          <w:sz w:val="30"/>
          <w:szCs w:val="30"/>
        </w:rPr>
        <w:t>相机标定</w:t>
      </w:r>
      <w:bookmarkEnd w:id="75"/>
    </w:p>
    <w:p w14:paraId="3F88BC15" w14:textId="70EAE4C0" w:rsidR="00506D90" w:rsidRDefault="00821DBA" w:rsidP="00506D90">
      <w:pPr>
        <w:spacing w:line="440" w:lineRule="exact"/>
        <w:ind w:firstLine="420"/>
        <w:rPr>
          <w:sz w:val="24"/>
        </w:rPr>
      </w:pPr>
      <w:r>
        <w:rPr>
          <w:rFonts w:hint="eastAsia"/>
          <w:sz w:val="24"/>
        </w:rPr>
        <w:t>本章主要介绍相机标定的基本概念和基本方法，并进一步使用</w:t>
      </w:r>
      <w:r>
        <w:rPr>
          <w:sz w:val="24"/>
        </w:rPr>
        <w:t>OPENCV</w:t>
      </w:r>
      <w:r>
        <w:rPr>
          <w:rFonts w:hint="eastAsia"/>
          <w:sz w:val="24"/>
        </w:rPr>
        <w:t>数据库的相机标定棋盘格数据集对相机标定算法进行测试，计算出相应的内外参数和畸变系数，最终分析实验结果</w:t>
      </w:r>
      <w:r w:rsidR="00506D90">
        <w:rPr>
          <w:rFonts w:hint="eastAsia"/>
          <w:sz w:val="24"/>
        </w:rPr>
        <w:t>。</w:t>
      </w:r>
    </w:p>
    <w:p w14:paraId="3D4A1705" w14:textId="19C3E81E" w:rsidR="00351928" w:rsidRPr="0014196B" w:rsidRDefault="00351928" w:rsidP="0014196B">
      <w:pPr>
        <w:pStyle w:val="afb"/>
      </w:pPr>
      <w:bookmarkStart w:id="76" w:name="_Toc40684954"/>
      <w:r w:rsidRPr="003B7E68">
        <w:rPr>
          <w:rFonts w:ascii="Times New Roman" w:hAnsi="Times New Roman"/>
        </w:rPr>
        <w:t>3.1</w:t>
      </w:r>
      <w:r w:rsidRPr="0014196B">
        <w:t xml:space="preserve"> </w:t>
      </w:r>
      <w:r w:rsidRPr="0014196B">
        <w:rPr>
          <w:rFonts w:hint="eastAsia"/>
        </w:rPr>
        <w:t>基本概念</w:t>
      </w:r>
      <w:bookmarkEnd w:id="76"/>
    </w:p>
    <w:p w14:paraId="28EBF285" w14:textId="6E56D027" w:rsidR="00217509" w:rsidRDefault="002248B5" w:rsidP="00217509">
      <w:pPr>
        <w:spacing w:line="440" w:lineRule="exact"/>
        <w:rPr>
          <w:sz w:val="24"/>
        </w:rPr>
      </w:pPr>
      <w:r>
        <w:tab/>
      </w:r>
      <w:r w:rsidRPr="00217509">
        <w:rPr>
          <w:rFonts w:hint="eastAsia"/>
          <w:sz w:val="24"/>
        </w:rPr>
        <w:t>相机标定其实就是</w:t>
      </w:r>
      <w:r w:rsidR="00217509" w:rsidRPr="00217509">
        <w:rPr>
          <w:rFonts w:hint="eastAsia"/>
          <w:sz w:val="24"/>
        </w:rPr>
        <w:t>从世界坐标系转换到图像坐标系的过程。由公式（</w:t>
      </w:r>
      <w:r w:rsidR="00217509" w:rsidRPr="00217509">
        <w:rPr>
          <w:rFonts w:hint="eastAsia"/>
          <w:sz w:val="24"/>
        </w:rPr>
        <w:t>2.11</w:t>
      </w:r>
      <w:r w:rsidR="00217509" w:rsidRPr="00217509">
        <w:rPr>
          <w:rFonts w:hint="eastAsia"/>
          <w:sz w:val="24"/>
        </w:rPr>
        <w:t>）推导可知，当已知相机内参矩阵</w:t>
      </w:r>
      <m:oMath>
        <m:r>
          <w:rPr>
            <w:rFonts w:ascii="Cambria Math" w:hAnsi="Cambria Math"/>
            <w:sz w:val="24"/>
          </w:rPr>
          <m:t>K</m:t>
        </m:r>
      </m:oMath>
      <w:r w:rsidR="00217509" w:rsidRPr="00217509">
        <w:rPr>
          <w:rFonts w:hint="eastAsia"/>
          <w:sz w:val="24"/>
        </w:rPr>
        <w:t>与相机外参矩阵</w:t>
      </w:r>
      <m:oMath>
        <m:r>
          <w:rPr>
            <w:rFonts w:ascii="Cambria Math" w:hAnsi="Cambria Math"/>
            <w:sz w:val="24"/>
          </w:rPr>
          <m:t>[R,t]</m:t>
        </m:r>
      </m:oMath>
      <w:r w:rsidR="00217509" w:rsidRPr="00217509">
        <w:rPr>
          <w:rFonts w:hint="eastAsia"/>
          <w:sz w:val="24"/>
        </w:rPr>
        <w:t>时，方可求解出物体的三维点投影到图像上所对应的像素点。因此，相机标定的目的就是为了求解出相机的内外参数以及畸变系数，然后对图像进行畸变矫正处理，使得图像更加准确。</w:t>
      </w:r>
      <w:r w:rsidR="00217509">
        <w:rPr>
          <w:rFonts w:hint="eastAsia"/>
          <w:sz w:val="24"/>
        </w:rPr>
        <w:t>因此，使用固定大</w:t>
      </w:r>
      <w:r w:rsidR="00217509">
        <w:rPr>
          <w:rFonts w:hint="eastAsia"/>
          <w:sz w:val="24"/>
        </w:rPr>
        <w:lastRenderedPageBreak/>
        <w:t>小的棋盘格图像进行相机</w:t>
      </w:r>
      <w:r w:rsidR="00E94AF4">
        <w:rPr>
          <w:rFonts w:hint="eastAsia"/>
          <w:sz w:val="24"/>
        </w:rPr>
        <w:t>标定，如图</w:t>
      </w:r>
      <w:r w:rsidR="00E94AF4">
        <w:rPr>
          <w:rFonts w:hint="eastAsia"/>
          <w:sz w:val="24"/>
        </w:rPr>
        <w:t>3-1</w:t>
      </w:r>
      <w:r w:rsidR="00E94AF4">
        <w:rPr>
          <w:rFonts w:hint="eastAsia"/>
          <w:sz w:val="24"/>
        </w:rPr>
        <w:t>所示。</w:t>
      </w:r>
    </w:p>
    <w:p w14:paraId="02FFA708" w14:textId="77777777" w:rsidR="00506D90" w:rsidRDefault="00506D90" w:rsidP="00506D90">
      <w:pPr>
        <w:keepNext/>
        <w:jc w:val="center"/>
      </w:pPr>
      <w:r>
        <w:rPr>
          <w:rFonts w:hint="eastAsia"/>
          <w:noProof/>
          <w:sz w:val="24"/>
        </w:rPr>
        <w:drawing>
          <wp:inline distT="0" distB="0" distL="0" distR="0" wp14:anchorId="3B576834" wp14:editId="1A71CF62">
            <wp:extent cx="2193712" cy="2052320"/>
            <wp:effectExtent l="0" t="0" r="0" b="50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unnamed.jpg"/>
                    <pic:cNvPicPr/>
                  </pic:nvPicPr>
                  <pic:blipFill>
                    <a:blip r:embed="rId25">
                      <a:extLst>
                        <a:ext uri="{28A0092B-C50C-407E-A947-70E740481C1C}">
                          <a14:useLocalDpi xmlns:a14="http://schemas.microsoft.com/office/drawing/2010/main" val="0"/>
                        </a:ext>
                      </a:extLst>
                    </a:blip>
                    <a:stretch>
                      <a:fillRect/>
                    </a:stretch>
                  </pic:blipFill>
                  <pic:spPr>
                    <a:xfrm>
                      <a:off x="0" y="0"/>
                      <a:ext cx="2206634" cy="2064410"/>
                    </a:xfrm>
                    <a:prstGeom prst="rect">
                      <a:avLst/>
                    </a:prstGeom>
                  </pic:spPr>
                </pic:pic>
              </a:graphicData>
            </a:graphic>
          </wp:inline>
        </w:drawing>
      </w:r>
    </w:p>
    <w:p w14:paraId="137C538B" w14:textId="675EC440" w:rsidR="00506D90" w:rsidRDefault="00506D90" w:rsidP="00506D90">
      <w:pPr>
        <w:pStyle w:val="aff"/>
        <w:rPr>
          <w:sz w:val="24"/>
        </w:rPr>
      </w:pPr>
      <w:r w:rsidRPr="00555BAD">
        <w:rPr>
          <w:rFonts w:hint="eastAsia"/>
        </w:rPr>
        <w:t>图</w:t>
      </w:r>
      <w:r w:rsidRPr="003B7E68">
        <w:rPr>
          <w:rStyle w:val="timenewroman0"/>
          <w:rFonts w:ascii="Times New Roman" w:eastAsia="宋体" w:hAnsi="Times New Roman"/>
          <w:b/>
          <w:bCs/>
        </w:rPr>
        <w:t>3-1</w:t>
      </w:r>
      <w:r w:rsidRPr="00555BAD">
        <w:t>相机标定</w:t>
      </w:r>
    </w:p>
    <w:p w14:paraId="42CF7B3D" w14:textId="59CB4BBC" w:rsidR="00E94AF4" w:rsidRDefault="00E94AF4" w:rsidP="0014196B">
      <w:pPr>
        <w:pStyle w:val="afb"/>
      </w:pPr>
      <w:bookmarkStart w:id="77" w:name="_Toc40684955"/>
      <w:commentRangeStart w:id="78"/>
      <w:r w:rsidRPr="00CB3748">
        <w:rPr>
          <w:rFonts w:ascii="Times New Roman" w:hAnsi="Times New Roman"/>
        </w:rPr>
        <w:t xml:space="preserve">3.2 </w:t>
      </w:r>
      <w:r>
        <w:rPr>
          <w:rFonts w:hint="eastAsia"/>
        </w:rPr>
        <w:t>相机标定</w:t>
      </w:r>
      <w:commentRangeEnd w:id="78"/>
      <w:r w:rsidR="004D4753">
        <w:rPr>
          <w:rStyle w:val="aff6"/>
          <w:rFonts w:ascii="Times New Roman" w:hAnsi="Times New Roman"/>
          <w:b w:val="0"/>
          <w:bCs w:val="0"/>
        </w:rPr>
        <w:commentReference w:id="78"/>
      </w:r>
      <w:bookmarkEnd w:id="77"/>
    </w:p>
    <w:p w14:paraId="6725619B" w14:textId="288EE5CB" w:rsidR="00AC4A3B" w:rsidRPr="00270B4C" w:rsidRDefault="00AC4A3B" w:rsidP="00270B4C">
      <w:pPr>
        <w:pStyle w:val="afd"/>
      </w:pPr>
      <w:bookmarkStart w:id="79" w:name="_Toc40684956"/>
      <w:r w:rsidRPr="00270B4C">
        <w:rPr>
          <w:rFonts w:hint="eastAsia"/>
        </w:rPr>
        <w:t>3</w:t>
      </w:r>
      <w:r w:rsidRPr="00270B4C">
        <w:t>.</w:t>
      </w:r>
      <w:r w:rsidRPr="00270B4C">
        <w:rPr>
          <w:rFonts w:hint="eastAsia"/>
        </w:rPr>
        <w:t>2.1</w:t>
      </w:r>
      <w:r w:rsidRPr="00270B4C">
        <w:t xml:space="preserve"> </w:t>
      </w:r>
      <w:r w:rsidRPr="00270B4C">
        <w:rPr>
          <w:rFonts w:hint="eastAsia"/>
        </w:rPr>
        <w:t>相机标定方法</w:t>
      </w:r>
      <w:bookmarkEnd w:id="79"/>
    </w:p>
    <w:p w14:paraId="3320A0BA" w14:textId="5D236C60" w:rsidR="00217509" w:rsidRDefault="00501CA3" w:rsidP="00217509">
      <w:pPr>
        <w:spacing w:line="440" w:lineRule="exact"/>
        <w:rPr>
          <w:sz w:val="24"/>
        </w:rPr>
      </w:pPr>
      <w:r>
        <w:rPr>
          <w:sz w:val="24"/>
        </w:rPr>
        <w:tab/>
      </w:r>
      <w:r w:rsidR="00AC4A3B">
        <w:rPr>
          <w:rFonts w:hint="eastAsia"/>
          <w:sz w:val="24"/>
        </w:rPr>
        <w:t>目前，实现双目立体视觉相机标定的方法有很多。杨亚男</w:t>
      </w:r>
      <w:r w:rsidR="00AC4A3B" w:rsidRPr="00AC4A3B">
        <w:rPr>
          <w:rFonts w:hint="eastAsia"/>
          <w:sz w:val="24"/>
          <w:vertAlign w:val="superscript"/>
        </w:rPr>
        <w:t>[</w:t>
      </w:r>
      <w:r w:rsidR="00AC4A3B" w:rsidRPr="00AC4A3B">
        <w:rPr>
          <w:sz w:val="24"/>
          <w:vertAlign w:val="superscript"/>
        </w:rPr>
        <w:t>27]</w:t>
      </w:r>
      <w:r w:rsidR="00AC4A3B">
        <w:rPr>
          <w:rFonts w:hint="eastAsia"/>
          <w:sz w:val="24"/>
        </w:rPr>
        <w:t>等人提出一种</w:t>
      </w:r>
      <w:r w:rsidR="00AC4A3B" w:rsidRPr="00AC4A3B">
        <w:rPr>
          <w:rFonts w:hint="eastAsia"/>
          <w:sz w:val="24"/>
        </w:rPr>
        <w:t>基于改进遗传算法的摄像机自标定方法</w:t>
      </w:r>
      <w:r w:rsidR="00AC4A3B">
        <w:rPr>
          <w:rFonts w:hint="eastAsia"/>
          <w:sz w:val="24"/>
        </w:rPr>
        <w:t>，</w:t>
      </w:r>
      <w:r w:rsidR="00AC4A3B" w:rsidRPr="00AC4A3B">
        <w:rPr>
          <w:rFonts w:hint="eastAsia"/>
          <w:sz w:val="24"/>
        </w:rPr>
        <w:t>该方法</w:t>
      </w:r>
      <w:r w:rsidR="00AC4A3B">
        <w:rPr>
          <w:rFonts w:hint="eastAsia"/>
          <w:sz w:val="24"/>
        </w:rPr>
        <w:t>不仅</w:t>
      </w:r>
      <w:r w:rsidR="00AC4A3B" w:rsidRPr="00AC4A3B">
        <w:rPr>
          <w:rFonts w:hint="eastAsia"/>
          <w:sz w:val="24"/>
        </w:rPr>
        <w:t>能较好地缓解过早收敛</w:t>
      </w:r>
      <w:r w:rsidR="00AC4A3B">
        <w:rPr>
          <w:rFonts w:hint="eastAsia"/>
          <w:sz w:val="24"/>
        </w:rPr>
        <w:t>以及</w:t>
      </w:r>
      <w:r w:rsidR="00AC4A3B" w:rsidRPr="00AC4A3B">
        <w:rPr>
          <w:rFonts w:hint="eastAsia"/>
          <w:sz w:val="24"/>
        </w:rPr>
        <w:t>停滞</w:t>
      </w:r>
      <w:r w:rsidR="00AC4A3B">
        <w:rPr>
          <w:rFonts w:hint="eastAsia"/>
          <w:sz w:val="24"/>
        </w:rPr>
        <w:t>，而且</w:t>
      </w:r>
      <w:r w:rsidR="00AC4A3B" w:rsidRPr="00AC4A3B">
        <w:rPr>
          <w:rFonts w:hint="eastAsia"/>
          <w:sz w:val="24"/>
        </w:rPr>
        <w:t>提高</w:t>
      </w:r>
      <w:r w:rsidR="00AC4A3B">
        <w:rPr>
          <w:rFonts w:hint="eastAsia"/>
          <w:sz w:val="24"/>
        </w:rPr>
        <w:t>了</w:t>
      </w:r>
      <w:r w:rsidR="00AC4A3B" w:rsidRPr="00AC4A3B">
        <w:rPr>
          <w:rFonts w:hint="eastAsia"/>
          <w:sz w:val="24"/>
        </w:rPr>
        <w:t>精度。</w:t>
      </w:r>
      <w:r w:rsidR="00AC4A3B">
        <w:rPr>
          <w:rFonts w:hint="eastAsia"/>
          <w:sz w:val="24"/>
        </w:rPr>
        <w:t>王安然等人提出了</w:t>
      </w:r>
      <w:r w:rsidR="00AC4A3B" w:rsidRPr="00AC4A3B">
        <w:rPr>
          <w:rFonts w:hint="eastAsia"/>
          <w:sz w:val="24"/>
        </w:rPr>
        <w:t>一种利用多个小标定板的多相机外参数标定方法</w:t>
      </w:r>
      <w:r w:rsidR="00AC4A3B">
        <w:rPr>
          <w:rFonts w:hint="eastAsia"/>
          <w:sz w:val="24"/>
        </w:rPr>
        <w:t>，</w:t>
      </w:r>
      <w:r w:rsidR="00AC4A3B" w:rsidRPr="00AC4A3B">
        <w:rPr>
          <w:rFonts w:hint="eastAsia"/>
          <w:sz w:val="24"/>
        </w:rPr>
        <w:t>此方法具有较高的精度</w:t>
      </w:r>
      <w:r w:rsidR="00AC4A3B">
        <w:rPr>
          <w:rFonts w:hint="eastAsia"/>
          <w:sz w:val="24"/>
        </w:rPr>
        <w:t>和</w:t>
      </w:r>
      <w:r w:rsidR="00AC4A3B" w:rsidRPr="00AC4A3B">
        <w:rPr>
          <w:rFonts w:hint="eastAsia"/>
          <w:sz w:val="24"/>
        </w:rPr>
        <w:t>灵活性</w:t>
      </w:r>
      <w:r w:rsidR="00AC4A3B" w:rsidRPr="00AC4A3B">
        <w:rPr>
          <w:rFonts w:hint="eastAsia"/>
          <w:sz w:val="24"/>
        </w:rPr>
        <w:t>,</w:t>
      </w:r>
      <w:r w:rsidR="00AC4A3B" w:rsidRPr="00AC4A3B">
        <w:rPr>
          <w:rFonts w:hint="eastAsia"/>
          <w:sz w:val="24"/>
        </w:rPr>
        <w:t>适用于多种情况下的多相机外参数标定</w:t>
      </w:r>
      <w:r w:rsidR="00AC4A3B" w:rsidRPr="00AC4A3B">
        <w:rPr>
          <w:rFonts w:hint="eastAsia"/>
          <w:sz w:val="24"/>
          <w:vertAlign w:val="superscript"/>
        </w:rPr>
        <w:t>[</w:t>
      </w:r>
      <w:r w:rsidR="00AC4A3B" w:rsidRPr="00AC4A3B">
        <w:rPr>
          <w:sz w:val="24"/>
          <w:vertAlign w:val="superscript"/>
        </w:rPr>
        <w:t>28]</w:t>
      </w:r>
      <w:r w:rsidR="00AC4A3B" w:rsidRPr="00AC4A3B">
        <w:rPr>
          <w:rFonts w:hint="eastAsia"/>
          <w:sz w:val="24"/>
        </w:rPr>
        <w:t>。</w:t>
      </w:r>
    </w:p>
    <w:p w14:paraId="0D1276D0" w14:textId="3B62F576" w:rsidR="00AC4A3B" w:rsidRDefault="00AC4A3B" w:rsidP="00270B4C">
      <w:pPr>
        <w:pStyle w:val="afd"/>
      </w:pPr>
      <w:bookmarkStart w:id="80" w:name="_Toc40684957"/>
      <w:r>
        <w:rPr>
          <w:rFonts w:hint="eastAsia"/>
        </w:rPr>
        <w:t>3</w:t>
      </w:r>
      <w:r>
        <w:t>.</w:t>
      </w:r>
      <w:r>
        <w:rPr>
          <w:rFonts w:hint="eastAsia"/>
        </w:rPr>
        <w:t>2.2</w:t>
      </w:r>
      <w:r>
        <w:t xml:space="preserve"> </w:t>
      </w:r>
      <w:r>
        <w:rPr>
          <w:rFonts w:hint="eastAsia"/>
        </w:rPr>
        <w:t>双目相机标定</w:t>
      </w:r>
      <w:bookmarkEnd w:id="80"/>
    </w:p>
    <w:p w14:paraId="3E94699E" w14:textId="5E54DD96" w:rsidR="00DE0FAB" w:rsidRDefault="00E529FA" w:rsidP="00217509">
      <w:pPr>
        <w:spacing w:line="440" w:lineRule="exact"/>
        <w:rPr>
          <w:sz w:val="24"/>
        </w:rPr>
      </w:pPr>
      <w:r>
        <w:rPr>
          <w:sz w:val="24"/>
        </w:rPr>
        <w:tab/>
      </w:r>
      <w:r>
        <w:rPr>
          <w:rFonts w:hint="eastAsia"/>
          <w:sz w:val="24"/>
        </w:rPr>
        <w:t>在进行双目立体标定的过程中两个相机需要处于平行位置，但由于实际的偏差是很难达到相互水平放置，因此</w:t>
      </w:r>
      <w:r w:rsidR="00DE0FAB">
        <w:rPr>
          <w:rFonts w:hint="eastAsia"/>
          <w:sz w:val="24"/>
        </w:rPr>
        <w:t>就需要计算左右相机的外参数矩阵。通过分别对两个相机进行单目标定求解出各自的外参矩阵，然后根据两个相机之间在相同世界坐标系下的位置关系，即旋转和平移，求解出两个相机之间的转换关系。</w:t>
      </w:r>
    </w:p>
    <w:p w14:paraId="44D09CFA" w14:textId="77777777" w:rsidR="00506D90" w:rsidRDefault="00506D90" w:rsidP="00506D90">
      <w:pPr>
        <w:keepNext/>
        <w:jc w:val="center"/>
      </w:pPr>
      <w:r>
        <w:rPr>
          <w:rFonts w:hint="eastAsia"/>
          <w:noProof/>
          <w:sz w:val="24"/>
        </w:rPr>
        <w:drawing>
          <wp:inline distT="0" distB="0" distL="0" distR="0" wp14:anchorId="635B7DEC" wp14:editId="45DC33F4">
            <wp:extent cx="2104292" cy="1662267"/>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3441652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19809" cy="1674524"/>
                    </a:xfrm>
                    <a:prstGeom prst="rect">
                      <a:avLst/>
                    </a:prstGeom>
                  </pic:spPr>
                </pic:pic>
              </a:graphicData>
            </a:graphic>
          </wp:inline>
        </w:drawing>
      </w:r>
    </w:p>
    <w:p w14:paraId="78C5B3BB" w14:textId="00771455" w:rsidR="00506D90" w:rsidRPr="00506D90" w:rsidRDefault="00506D90" w:rsidP="00506D90">
      <w:pPr>
        <w:pStyle w:val="aff"/>
        <w:rPr>
          <w:sz w:val="24"/>
        </w:rPr>
      </w:pPr>
      <w:r w:rsidRPr="00055162">
        <w:rPr>
          <w:rFonts w:hint="eastAsia"/>
        </w:rPr>
        <w:t>图</w:t>
      </w:r>
      <w:r w:rsidRPr="003B7E68">
        <w:rPr>
          <w:rStyle w:val="timenewroman0"/>
          <w:rFonts w:ascii="Times New Roman" w:eastAsia="宋体" w:hAnsi="Times New Roman"/>
          <w:b/>
          <w:bCs/>
        </w:rPr>
        <w:t>3-2</w:t>
      </w:r>
      <w:r w:rsidRPr="00055162">
        <w:t>双目立体视觉模型</w:t>
      </w:r>
    </w:p>
    <w:p w14:paraId="343BE7B7" w14:textId="3855D83D" w:rsidR="00DE0FAB" w:rsidRDefault="00DE0FAB" w:rsidP="00DE0FAB">
      <w:pPr>
        <w:spacing w:line="440" w:lineRule="exact"/>
        <w:ind w:firstLine="420"/>
        <w:rPr>
          <w:sz w:val="24"/>
        </w:rPr>
      </w:pPr>
      <w:r>
        <w:rPr>
          <w:rFonts w:hint="eastAsia"/>
          <w:sz w:val="24"/>
        </w:rPr>
        <w:t>双目立体视觉系统如图</w:t>
      </w:r>
      <w:r>
        <w:rPr>
          <w:rFonts w:hint="eastAsia"/>
          <w:sz w:val="24"/>
        </w:rPr>
        <w:t>3-2</w:t>
      </w:r>
      <w:r>
        <w:rPr>
          <w:rFonts w:hint="eastAsia"/>
          <w:sz w:val="24"/>
        </w:rPr>
        <w:t>所示，点</w:t>
      </w:r>
      <w:r>
        <w:rPr>
          <w:rFonts w:hint="eastAsia"/>
          <w:sz w:val="24"/>
        </w:rPr>
        <w:t>P</w:t>
      </w:r>
      <w:r>
        <w:rPr>
          <w:rFonts w:hint="eastAsia"/>
          <w:sz w:val="24"/>
        </w:rPr>
        <w:t>在两个像平面的投影分别为</w:t>
      </w:r>
      <m:oMath>
        <m:sSub>
          <m:sSubPr>
            <m:ctrlPr>
              <w:rPr>
                <w:rFonts w:ascii="Cambria Math" w:hAnsi="Cambria Math"/>
                <w:i/>
                <w:sz w:val="24"/>
              </w:rPr>
            </m:ctrlPr>
          </m:sSubPr>
          <m:e>
            <m:r>
              <w:rPr>
                <w:rFonts w:ascii="Cambria Math" w:hAnsi="Cambria Math"/>
                <w:sz w:val="24"/>
              </w:rPr>
              <m:t>P</m:t>
            </m:r>
          </m:e>
          <m:sub>
            <m:r>
              <w:rPr>
                <w:rFonts w:ascii="Cambria Math" w:hAnsi="Cambria Math" w:hint="eastAsia"/>
                <w:sz w:val="24"/>
              </w:rPr>
              <m:t>l</m:t>
            </m:r>
          </m:sub>
        </m:sSub>
      </m:oMath>
      <w:r>
        <w:rPr>
          <w:rFonts w:hint="eastAsia"/>
          <w:sz w:val="24"/>
        </w:rPr>
        <w:t>和</w:t>
      </w:r>
      <m:oMath>
        <m:sSub>
          <m:sSubPr>
            <m:ctrlPr>
              <w:rPr>
                <w:rFonts w:ascii="Cambria Math" w:hAnsi="Cambria Math"/>
                <w:i/>
                <w:sz w:val="24"/>
              </w:rPr>
            </m:ctrlPr>
          </m:sSubPr>
          <m:e>
            <m:r>
              <w:rPr>
                <w:rFonts w:ascii="Cambria Math" w:hAnsi="Cambria Math"/>
                <w:sz w:val="24"/>
              </w:rPr>
              <m:t>P</m:t>
            </m:r>
          </m:e>
          <m:sub>
            <m:r>
              <w:rPr>
                <w:rFonts w:ascii="Cambria Math" w:hAnsi="Cambria Math" w:hint="eastAsia"/>
                <w:sz w:val="24"/>
              </w:rPr>
              <m:t>r</m:t>
            </m:r>
          </m:sub>
        </m:sSub>
      </m:oMath>
      <w:r w:rsidR="00A01DBF">
        <w:rPr>
          <w:rFonts w:hint="eastAsia"/>
          <w:sz w:val="24"/>
        </w:rPr>
        <w:t>；将两个相机坐标系置于同一世界坐标系下，两个坐标系之间的关系为</w:t>
      </w:r>
    </w:p>
    <w:p w14:paraId="2BFA3EFF" w14:textId="3A0B8412" w:rsidR="00217509" w:rsidRPr="00A01DBF" w:rsidRDefault="00A01DBF" w:rsidP="0054774A">
      <w:pPr>
        <w:pStyle w:val="af9"/>
        <w:spacing w:line="240" w:lineRule="auto"/>
      </w:pPr>
      <w:r>
        <w:rPr>
          <w:rFonts w:ascii="Times New Roman" w:hAnsi="Times New Roman"/>
        </w:rPr>
        <w:lastRenderedPageBreak/>
        <w:tab/>
      </w:r>
      <w:r>
        <w:rPr>
          <w:rFonts w:ascii="Times New Roman" w:hAnsi="Times New Roman"/>
        </w:rPr>
        <w:tab/>
        <w:t xml:space="preserve">            </w:t>
      </w:r>
      <m:oMath>
        <m:sSub>
          <m:sSubPr>
            <m:ctrlPr/>
          </m:sSubPr>
          <m:e>
            <m:r>
              <m:t>P</m:t>
            </m:r>
          </m:e>
          <m:sub>
            <m:r>
              <w:rPr>
                <w:rFonts w:hint="eastAsia"/>
              </w:rPr>
              <m:t>l</m:t>
            </m:r>
          </m:sub>
        </m:sSub>
        <m:r>
          <m:rPr>
            <m:sty m:val="p"/>
          </m:rPr>
          <w:rPr>
            <w:rFonts w:hint="eastAsia"/>
          </w:rPr>
          <m:t>=</m:t>
        </m:r>
        <m:r>
          <m:rPr>
            <m:sty m:val="p"/>
          </m:rPr>
          <m:t>[</m:t>
        </m:r>
        <m:r>
          <m:t>R</m:t>
        </m:r>
        <m:r>
          <m:rPr>
            <m:sty m:val="p"/>
          </m:rPr>
          <m:t>,</m:t>
        </m:r>
        <m:r>
          <m:t>t</m:t>
        </m:r>
        <m:r>
          <m:rPr>
            <m:sty m:val="p"/>
          </m:rPr>
          <m:t>]</m:t>
        </m:r>
        <m:sSub>
          <m:sSubPr>
            <m:ctrlPr/>
          </m:sSubPr>
          <m:e>
            <m:r>
              <m:t>P</m:t>
            </m:r>
          </m:e>
          <m:sub>
            <m:r>
              <w:rPr>
                <w:rFonts w:hint="eastAsia"/>
              </w:rPr>
              <m:t>r</m:t>
            </m:r>
          </m:sub>
        </m:sSub>
      </m:oMath>
      <w:r>
        <w:tab/>
      </w:r>
      <w:r>
        <w:tab/>
      </w:r>
      <w:r>
        <w:tab/>
      </w:r>
      <w:r>
        <w:tab/>
      </w:r>
      <w:r>
        <w:tab/>
      </w:r>
      <w:r>
        <w:tab/>
      </w:r>
      <w:r>
        <w:tab/>
      </w:r>
      <w:r w:rsidRPr="00CB3748">
        <w:rPr>
          <w:rFonts w:ascii="Times New Roman" w:hAnsi="Times New Roman"/>
        </w:rPr>
        <w:t>(3.1)</w:t>
      </w:r>
    </w:p>
    <w:p w14:paraId="17BA559C" w14:textId="05AD40FF" w:rsidR="00217509" w:rsidRDefault="00A01DBF" w:rsidP="00A01DBF">
      <w:pPr>
        <w:spacing w:line="440" w:lineRule="exact"/>
        <w:ind w:firstLine="420"/>
        <w:rPr>
          <w:sz w:val="24"/>
        </w:rPr>
      </w:pPr>
      <w:r>
        <w:rPr>
          <w:rFonts w:hint="eastAsia"/>
          <w:sz w:val="24"/>
        </w:rPr>
        <w:t>假设</w:t>
      </w:r>
      <w:r w:rsidR="00A94902">
        <w:rPr>
          <w:rFonts w:hint="eastAsia"/>
          <w:sz w:val="24"/>
        </w:rPr>
        <w:t>左右相机分别进行标定得出的外参数矩阵分别为</w:t>
      </w:r>
      <m:oMath>
        <m:r>
          <w:rPr>
            <w:rFonts w:ascii="Cambria Math" w:hAnsi="Cambria Math"/>
            <w:sz w:val="24"/>
          </w:rPr>
          <m:t>[</m:t>
        </m:r>
        <m:sSub>
          <m:sSubPr>
            <m:ctrlPr>
              <w:rPr>
                <w:rFonts w:ascii="Cambria Math" w:hAnsi="Cambria Math"/>
                <w:i/>
                <w:sz w:val="24"/>
              </w:rPr>
            </m:ctrlPr>
          </m:sSubPr>
          <m:e>
            <m:r>
              <w:rPr>
                <w:rFonts w:ascii="Cambria Math" w:hAnsi="Cambria Math"/>
                <w:sz w:val="24"/>
              </w:rPr>
              <m:t>R</m:t>
            </m:r>
          </m:e>
          <m:sub>
            <m:r>
              <w:rPr>
                <w:rFonts w:ascii="Cambria Math" w:hAnsi="Cambria Math"/>
                <w:sz w:val="24"/>
              </w:rPr>
              <m:t>l</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l</m:t>
            </m:r>
          </m:sub>
        </m:sSub>
        <m:r>
          <w:rPr>
            <w:rFonts w:ascii="Cambria Math" w:hAnsi="Cambria Math"/>
            <w:sz w:val="24"/>
          </w:rPr>
          <m:t>]</m:t>
        </m:r>
      </m:oMath>
      <w:r w:rsidR="00A94902">
        <w:rPr>
          <w:rFonts w:hint="eastAsia"/>
          <w:sz w:val="24"/>
        </w:rPr>
        <w:t>和</w:t>
      </w:r>
      <m:oMath>
        <m:r>
          <w:rPr>
            <w:rFonts w:ascii="Cambria Math" w:hAnsi="Cambria Math" w:hint="eastAsia"/>
            <w:sz w:val="24"/>
          </w:rPr>
          <m:t>[</m:t>
        </m:r>
        <m:sSub>
          <m:sSubPr>
            <m:ctrlPr>
              <w:rPr>
                <w:rFonts w:ascii="Cambria Math" w:hAnsi="Cambria Math"/>
                <w:i/>
                <w:sz w:val="24"/>
              </w:rPr>
            </m:ctrlPr>
          </m:sSubPr>
          <m:e>
            <m:r>
              <w:rPr>
                <w:rFonts w:ascii="Cambria Math" w:hAnsi="Cambria Math"/>
                <w:sz w:val="24"/>
              </w:rPr>
              <m:t>R</m:t>
            </m:r>
          </m:e>
          <m:sub>
            <m:r>
              <w:rPr>
                <w:rFonts w:ascii="Cambria Math" w:hAnsi="Cambria Math" w:hint="eastAsia"/>
                <w:sz w:val="24"/>
              </w:rPr>
              <m:t>r</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r</m:t>
            </m:r>
          </m:sub>
        </m:sSub>
        <m:r>
          <w:rPr>
            <w:rFonts w:ascii="Cambria Math" w:hAnsi="Cambria Math"/>
            <w:sz w:val="24"/>
          </w:rPr>
          <m:t>]</m:t>
        </m:r>
      </m:oMath>
      <w:r w:rsidR="00A94902">
        <w:rPr>
          <w:rFonts w:hint="eastAsia"/>
          <w:sz w:val="24"/>
        </w:rPr>
        <w:t>，则由公式（</w:t>
      </w:r>
      <w:r w:rsidR="00A94902">
        <w:rPr>
          <w:rFonts w:hint="eastAsia"/>
          <w:sz w:val="24"/>
        </w:rPr>
        <w:t>2.4</w:t>
      </w:r>
      <w:r w:rsidR="00A94902">
        <w:rPr>
          <w:rFonts w:hint="eastAsia"/>
          <w:sz w:val="24"/>
        </w:rPr>
        <w:t>）可得，</w:t>
      </w:r>
    </w:p>
    <w:p w14:paraId="62A31D39" w14:textId="42D4B974" w:rsidR="00A94902" w:rsidRPr="00506D90" w:rsidRDefault="00A94902" w:rsidP="00506D90">
      <w:pPr>
        <w:pStyle w:val="af9"/>
        <w:spacing w:line="240" w:lineRule="auto"/>
        <w:rPr>
          <w:rFonts w:ascii="Times New Roman" w:hAnsi="Times New Roman"/>
        </w:rPr>
      </w:pPr>
      <w:r w:rsidRPr="00506D90">
        <w:rPr>
          <w:rFonts w:ascii="Times New Roman" w:hAnsi="Times New Roman"/>
        </w:rPr>
        <w:tab/>
        <w:t xml:space="preserve"> </w:t>
      </w:r>
      <w:r w:rsidRPr="00506D90">
        <w:rPr>
          <w:rFonts w:ascii="Times New Roman" w:hAnsi="Times New Roman"/>
        </w:rPr>
        <w:tab/>
        <w:t xml:space="preserve">            </w:t>
      </w:r>
      <m:oMath>
        <m:d>
          <m:dPr>
            <m:begChr m:val="{"/>
            <m:endChr m:val=""/>
            <m:ctrlPr>
              <w:rPr>
                <w:szCs w:val="21"/>
              </w:rPr>
            </m:ctrlPr>
          </m:dPr>
          <m:e>
            <m:eqArr>
              <m:eqArrPr>
                <m:ctrlPr>
                  <w:rPr>
                    <w:szCs w:val="21"/>
                  </w:rPr>
                </m:ctrlPr>
              </m:eqArrPr>
              <m:e>
                <m:sSub>
                  <m:sSubPr>
                    <m:ctrlPr>
                      <w:rPr>
                        <w:i/>
                        <w:szCs w:val="21"/>
                      </w:rPr>
                    </m:ctrlPr>
                  </m:sSubPr>
                  <m:e>
                    <m:r>
                      <w:rPr>
                        <w:szCs w:val="21"/>
                      </w:rPr>
                      <m:t>P</m:t>
                    </m:r>
                  </m:e>
                  <m:sub>
                    <m:r>
                      <w:rPr>
                        <w:szCs w:val="21"/>
                      </w:rPr>
                      <m:t>l</m:t>
                    </m:r>
                  </m:sub>
                </m:sSub>
                <m:r>
                  <w:rPr>
                    <w:szCs w:val="21"/>
                  </w:rPr>
                  <m:t>=</m:t>
                </m:r>
                <m:sSub>
                  <m:sSubPr>
                    <m:ctrlPr>
                      <w:rPr>
                        <w:i/>
                        <w:szCs w:val="21"/>
                      </w:rPr>
                    </m:ctrlPr>
                  </m:sSubPr>
                  <m:e>
                    <m:r>
                      <w:rPr>
                        <w:szCs w:val="21"/>
                      </w:rPr>
                      <m:t>R</m:t>
                    </m:r>
                  </m:e>
                  <m:sub>
                    <m:r>
                      <w:rPr>
                        <w:szCs w:val="21"/>
                      </w:rPr>
                      <m:t>l</m:t>
                    </m:r>
                  </m:sub>
                </m:sSub>
                <m:r>
                  <w:rPr>
                    <w:szCs w:val="21"/>
                  </w:rPr>
                  <m:t xml:space="preserve">P+ </m:t>
                </m:r>
                <m:sSub>
                  <m:sSubPr>
                    <m:ctrlPr>
                      <w:rPr>
                        <w:i/>
                        <w:szCs w:val="21"/>
                      </w:rPr>
                    </m:ctrlPr>
                  </m:sSubPr>
                  <m:e>
                    <m:r>
                      <w:rPr>
                        <w:szCs w:val="21"/>
                      </w:rPr>
                      <m:t>T</m:t>
                    </m:r>
                  </m:e>
                  <m:sub>
                    <m:r>
                      <w:rPr>
                        <w:szCs w:val="21"/>
                      </w:rPr>
                      <m:t>l</m:t>
                    </m:r>
                  </m:sub>
                </m:sSub>
                <m:r>
                  <w:rPr>
                    <w:szCs w:val="21"/>
                  </w:rPr>
                  <m:t xml:space="preserve"> </m:t>
                </m:r>
              </m:e>
              <m:e>
                <m:sSub>
                  <m:sSubPr>
                    <m:ctrlPr>
                      <w:rPr>
                        <w:i/>
                        <w:szCs w:val="21"/>
                      </w:rPr>
                    </m:ctrlPr>
                  </m:sSubPr>
                  <m:e>
                    <m:r>
                      <w:rPr>
                        <w:szCs w:val="21"/>
                      </w:rPr>
                      <m:t>P</m:t>
                    </m:r>
                  </m:e>
                  <m:sub>
                    <m:r>
                      <w:rPr>
                        <w:szCs w:val="21"/>
                      </w:rPr>
                      <m:t>r</m:t>
                    </m:r>
                  </m:sub>
                </m:sSub>
                <m:r>
                  <w:rPr>
                    <w:szCs w:val="21"/>
                  </w:rPr>
                  <m:t xml:space="preserve">= </m:t>
                </m:r>
                <m:sSub>
                  <m:sSubPr>
                    <m:ctrlPr>
                      <w:rPr>
                        <w:i/>
                        <w:szCs w:val="21"/>
                      </w:rPr>
                    </m:ctrlPr>
                  </m:sSubPr>
                  <m:e>
                    <m:r>
                      <w:rPr>
                        <w:szCs w:val="21"/>
                      </w:rPr>
                      <m:t>R</m:t>
                    </m:r>
                  </m:e>
                  <m:sub>
                    <m:r>
                      <w:rPr>
                        <w:szCs w:val="21"/>
                      </w:rPr>
                      <m:t>r</m:t>
                    </m:r>
                  </m:sub>
                </m:sSub>
                <m:r>
                  <w:rPr>
                    <w:szCs w:val="21"/>
                  </w:rPr>
                  <m:t xml:space="preserve">P+ </m:t>
                </m:r>
                <m:sSub>
                  <m:sSubPr>
                    <m:ctrlPr>
                      <w:rPr>
                        <w:i/>
                        <w:szCs w:val="21"/>
                      </w:rPr>
                    </m:ctrlPr>
                  </m:sSubPr>
                  <m:e>
                    <m:r>
                      <w:rPr>
                        <w:szCs w:val="21"/>
                      </w:rPr>
                      <m:t>T</m:t>
                    </m:r>
                  </m:e>
                  <m:sub>
                    <m:r>
                      <w:rPr>
                        <w:szCs w:val="21"/>
                      </w:rPr>
                      <m:t>r</m:t>
                    </m:r>
                  </m:sub>
                </m:sSub>
              </m:e>
            </m:eqArr>
          </m:e>
        </m:d>
      </m:oMath>
      <w:r w:rsidRPr="00506D90">
        <w:rPr>
          <w:rFonts w:ascii="Times New Roman" w:hAnsi="Times New Roman"/>
        </w:rPr>
        <w:tab/>
      </w:r>
      <w:r w:rsidRPr="00506D90">
        <w:rPr>
          <w:rFonts w:ascii="Times New Roman" w:hAnsi="Times New Roman"/>
        </w:rPr>
        <w:tab/>
      </w:r>
      <w:r w:rsidRPr="00506D90">
        <w:rPr>
          <w:rFonts w:ascii="Times New Roman" w:hAnsi="Times New Roman"/>
        </w:rPr>
        <w:tab/>
        <w:t xml:space="preserve">   </w:t>
      </w:r>
      <w:r w:rsidRPr="00506D90">
        <w:rPr>
          <w:rFonts w:ascii="Times New Roman" w:hAnsi="Times New Roman"/>
        </w:rPr>
        <w:tab/>
      </w:r>
      <w:r w:rsidRPr="00506D90">
        <w:rPr>
          <w:rFonts w:ascii="Times New Roman" w:hAnsi="Times New Roman"/>
        </w:rPr>
        <w:tab/>
      </w:r>
      <w:r w:rsidRPr="00506D90">
        <w:rPr>
          <w:rFonts w:ascii="Times New Roman" w:hAnsi="Times New Roman"/>
        </w:rPr>
        <w:tab/>
      </w:r>
      <w:r w:rsidRPr="00506D90">
        <w:rPr>
          <w:rFonts w:ascii="Times New Roman" w:hAnsi="Times New Roman"/>
        </w:rPr>
        <w:tab/>
      </w:r>
      <w:r w:rsidRPr="00CB3748">
        <w:rPr>
          <w:rFonts w:ascii="Times New Roman" w:hAnsi="Times New Roman"/>
        </w:rPr>
        <w:t>(3.2)</w:t>
      </w:r>
    </w:p>
    <w:p w14:paraId="7294BD8C" w14:textId="1AC80C7C" w:rsidR="00217509" w:rsidRDefault="00A94902" w:rsidP="00217509">
      <w:pPr>
        <w:spacing w:line="440" w:lineRule="exact"/>
        <w:rPr>
          <w:sz w:val="24"/>
        </w:rPr>
      </w:pPr>
      <w:r>
        <w:rPr>
          <w:sz w:val="24"/>
        </w:rPr>
        <w:tab/>
      </w:r>
      <w:r>
        <w:rPr>
          <w:rFonts w:hint="eastAsia"/>
          <w:sz w:val="24"/>
        </w:rPr>
        <w:t>联合方程式（</w:t>
      </w:r>
      <w:r>
        <w:rPr>
          <w:rFonts w:hint="eastAsia"/>
          <w:sz w:val="24"/>
        </w:rPr>
        <w:t>3.2</w:t>
      </w:r>
      <w:r>
        <w:rPr>
          <w:rFonts w:hint="eastAsia"/>
          <w:sz w:val="24"/>
        </w:rPr>
        <w:t>）中的式子，消除</w:t>
      </w:r>
      <m:oMath>
        <m:r>
          <w:rPr>
            <w:rFonts w:ascii="Cambria Math" w:hAnsi="Cambria Math" w:hint="eastAsia"/>
            <w:sz w:val="24"/>
          </w:rPr>
          <m:t>P</m:t>
        </m:r>
      </m:oMath>
      <w:r>
        <w:rPr>
          <w:rFonts w:hint="eastAsia"/>
          <w:sz w:val="24"/>
        </w:rPr>
        <w:t>，可以得到两个相机之间的变换关系式，如公式（</w:t>
      </w:r>
      <w:r>
        <w:rPr>
          <w:rFonts w:hint="eastAsia"/>
          <w:sz w:val="24"/>
        </w:rPr>
        <w:t>3.3</w:t>
      </w:r>
      <w:r>
        <w:rPr>
          <w:rFonts w:hint="eastAsia"/>
          <w:sz w:val="24"/>
        </w:rPr>
        <w:t>）所示。</w:t>
      </w:r>
    </w:p>
    <w:p w14:paraId="0793B383" w14:textId="333EDDAF" w:rsidR="00A94902" w:rsidRPr="00A94902" w:rsidRDefault="001D605C" w:rsidP="00506D90">
      <w:pPr>
        <w:pStyle w:val="af9"/>
        <w:spacing w:line="240" w:lineRule="auto"/>
      </w:pPr>
      <w:r>
        <w:rPr>
          <w:rFonts w:ascii="Times New Roman" w:hAnsi="Times New Roman"/>
        </w:rPr>
        <w:tab/>
      </w:r>
      <w:r>
        <w:rPr>
          <w:rFonts w:ascii="Times New Roman" w:hAnsi="Times New Roman"/>
        </w:rPr>
        <w:tab/>
        <w:t xml:space="preserve">          </w:t>
      </w:r>
      <m:oMath>
        <m:sSub>
          <m:sSubPr>
            <m:ctrlPr/>
          </m:sSubPr>
          <m:e>
            <m:r>
              <m:t>P</m:t>
            </m:r>
          </m:e>
          <m:sub>
            <m:r>
              <w:rPr>
                <w:rFonts w:hint="eastAsia"/>
              </w:rPr>
              <m:t>l</m:t>
            </m:r>
          </m:sub>
        </m:sSub>
        <m:r>
          <m:rPr>
            <m:sty m:val="p"/>
          </m:rPr>
          <m:t xml:space="preserve">= </m:t>
        </m:r>
        <m:sSub>
          <m:sSubPr>
            <m:ctrlPr/>
          </m:sSubPr>
          <m:e>
            <m:r>
              <m:t>R</m:t>
            </m:r>
          </m:e>
          <m:sub>
            <m:r>
              <m:t>l</m:t>
            </m:r>
          </m:sub>
        </m:sSub>
        <m:sSup>
          <m:sSupPr>
            <m:ctrlPr/>
          </m:sSupPr>
          <m:e>
            <m:sSub>
              <m:sSubPr>
                <m:ctrlPr/>
              </m:sSubPr>
              <m:e>
                <m:r>
                  <m:t>R</m:t>
                </m:r>
              </m:e>
              <m:sub>
                <m:r>
                  <m:t>l</m:t>
                </m:r>
              </m:sub>
            </m:sSub>
          </m:e>
          <m:sup>
            <m:r>
              <m:rPr>
                <m:sty m:val="p"/>
              </m:rPr>
              <m:t>-1</m:t>
            </m:r>
          </m:sup>
        </m:sSup>
        <m:sSub>
          <m:sSubPr>
            <m:ctrlPr/>
          </m:sSubPr>
          <m:e>
            <m:r>
              <m:t>P</m:t>
            </m:r>
          </m:e>
          <m:sub>
            <m:r>
              <w:rPr>
                <w:rFonts w:hint="eastAsia"/>
              </w:rPr>
              <m:t>r</m:t>
            </m:r>
          </m:sub>
        </m:sSub>
        <m:r>
          <m:rPr>
            <m:sty m:val="p"/>
          </m:rPr>
          <m:t xml:space="preserve">- </m:t>
        </m:r>
        <m:sSub>
          <m:sSubPr>
            <m:ctrlPr/>
          </m:sSubPr>
          <m:e>
            <m:r>
              <m:t>R</m:t>
            </m:r>
          </m:e>
          <m:sub>
            <m:r>
              <m:t>l</m:t>
            </m:r>
          </m:sub>
        </m:sSub>
        <m:sSup>
          <m:sSupPr>
            <m:ctrlPr/>
          </m:sSupPr>
          <m:e>
            <m:sSub>
              <m:sSubPr>
                <m:ctrlPr/>
              </m:sSubPr>
              <m:e>
                <m:r>
                  <m:t>R</m:t>
                </m:r>
              </m:e>
              <m:sub>
                <m:r>
                  <m:t>l</m:t>
                </m:r>
              </m:sub>
            </m:sSub>
          </m:e>
          <m:sup>
            <m:r>
              <m:rPr>
                <m:sty m:val="p"/>
              </m:rPr>
              <m:t>-1</m:t>
            </m:r>
          </m:sup>
        </m:sSup>
        <m:sSub>
          <m:sSubPr>
            <m:ctrlPr/>
          </m:sSubPr>
          <m:e>
            <m:r>
              <m:t>T</m:t>
            </m:r>
          </m:e>
          <m:sub>
            <m:r>
              <w:rPr>
                <w:rFonts w:hint="eastAsia"/>
              </w:rPr>
              <m:t>r</m:t>
            </m:r>
          </m:sub>
        </m:sSub>
        <m:r>
          <m:rPr>
            <m:sty m:val="p"/>
          </m:rPr>
          <m:t>+</m:t>
        </m:r>
        <m:sSub>
          <m:sSubPr>
            <m:ctrlPr/>
          </m:sSubPr>
          <m:e>
            <m:r>
              <m:t>T</m:t>
            </m:r>
          </m:e>
          <m:sub>
            <m:r>
              <m:t>l</m:t>
            </m:r>
          </m:sub>
        </m:sSub>
        <m:r>
          <m:rPr>
            <m:sty m:val="p"/>
          </m:rPr>
          <m:t xml:space="preserve"> </m:t>
        </m:r>
      </m:oMath>
      <w:r>
        <w:tab/>
      </w:r>
      <w:r>
        <w:tab/>
      </w:r>
      <w:r>
        <w:tab/>
      </w:r>
      <w:r>
        <w:tab/>
      </w:r>
      <w:r>
        <w:tab/>
      </w:r>
      <w:r>
        <w:rPr>
          <w:rFonts w:hint="eastAsia"/>
        </w:rPr>
        <w:t>(</w:t>
      </w:r>
      <w:r>
        <w:t>3.3)</w:t>
      </w:r>
    </w:p>
    <w:p w14:paraId="48FE0286" w14:textId="33D5C1A7" w:rsidR="00217509" w:rsidRDefault="001D605C" w:rsidP="00217509">
      <w:pPr>
        <w:spacing w:line="440" w:lineRule="exact"/>
        <w:rPr>
          <w:sz w:val="24"/>
        </w:rPr>
      </w:pPr>
      <w:r>
        <w:rPr>
          <w:sz w:val="24"/>
        </w:rPr>
        <w:tab/>
      </w:r>
      <w:r>
        <w:rPr>
          <w:rFonts w:hint="eastAsia"/>
          <w:sz w:val="24"/>
        </w:rPr>
        <w:t>因此，设两个相机之间的转换矩阵为</w:t>
      </w:r>
      <w:r>
        <w:rPr>
          <w:rFonts w:hint="eastAsia"/>
          <w:sz w:val="24"/>
        </w:rPr>
        <w:t>[</w:t>
      </w:r>
      <m:oMath>
        <m:r>
          <w:rPr>
            <w:rFonts w:ascii="Cambria Math" w:hAnsi="Cambria Math"/>
            <w:szCs w:val="21"/>
          </w:rPr>
          <m:t>R,T]</m:t>
        </m:r>
      </m:oMath>
      <w:r>
        <w:rPr>
          <w:rFonts w:hint="eastAsia"/>
          <w:sz w:val="24"/>
        </w:rPr>
        <w:t>，可得</w:t>
      </w:r>
    </w:p>
    <w:p w14:paraId="2A72EA07" w14:textId="10CE2354" w:rsidR="001D605C" w:rsidRPr="001D605C" w:rsidRDefault="001D605C" w:rsidP="00506D90">
      <w:pPr>
        <w:pStyle w:val="af9"/>
        <w:spacing w:line="240" w:lineRule="auto"/>
      </w:pPr>
      <w:r>
        <w:rPr>
          <w:rFonts w:ascii="Times New Roman" w:hAnsi="Times New Roman"/>
        </w:rPr>
        <w:tab/>
      </w:r>
      <w:r>
        <w:rPr>
          <w:rFonts w:ascii="Times New Roman" w:hAnsi="Times New Roman"/>
        </w:rPr>
        <w:tab/>
        <w:t xml:space="preserve">          </w:t>
      </w:r>
      <m:oMath>
        <m:d>
          <m:dPr>
            <m:begChr m:val="{"/>
            <m:endChr m:val=""/>
            <m:ctrlPr/>
          </m:dPr>
          <m:e>
            <m:eqArr>
              <m:eqArrPr>
                <m:ctrlPr/>
              </m:eqArrPr>
              <m:e>
                <m:r>
                  <m:t>R</m:t>
                </m:r>
                <m:r>
                  <m:rPr>
                    <m:sty m:val="p"/>
                  </m:rPr>
                  <w:rPr>
                    <w:rFonts w:hint="eastAsia"/>
                  </w:rPr>
                  <m:t>=</m:t>
                </m:r>
                <m:r>
                  <m:rPr>
                    <m:sty m:val="p"/>
                  </m:rPr>
                  <m:t xml:space="preserve"> </m:t>
                </m:r>
                <m:sSub>
                  <m:sSubPr>
                    <m:ctrlPr/>
                  </m:sSubPr>
                  <m:e>
                    <m:r>
                      <m:t>R</m:t>
                    </m:r>
                  </m:e>
                  <m:sub>
                    <m:r>
                      <m:t>l</m:t>
                    </m:r>
                  </m:sub>
                </m:sSub>
                <m:sSup>
                  <m:sSupPr>
                    <m:ctrlPr/>
                  </m:sSupPr>
                  <m:e>
                    <m:sSub>
                      <m:sSubPr>
                        <m:ctrlPr/>
                      </m:sSubPr>
                      <m:e>
                        <m:r>
                          <m:t>R</m:t>
                        </m:r>
                      </m:e>
                      <m:sub>
                        <m:r>
                          <m:t>l</m:t>
                        </m:r>
                      </m:sub>
                    </m:sSub>
                  </m:e>
                  <m:sup>
                    <m:r>
                      <m:rPr>
                        <m:sty m:val="p"/>
                      </m:rPr>
                      <m:t>-1</m:t>
                    </m:r>
                  </m:sup>
                </m:sSup>
              </m:e>
              <m:e>
                <m:r>
                  <m:t>T</m:t>
                </m:r>
                <m:r>
                  <m:rPr>
                    <m:sty m:val="p"/>
                  </m:rPr>
                  <w:rPr>
                    <w:rFonts w:hint="eastAsia"/>
                  </w:rPr>
                  <m:t>=</m:t>
                </m:r>
                <m:r>
                  <m:rPr>
                    <m:sty m:val="p"/>
                  </m:rPr>
                  <m:t xml:space="preserve"> </m:t>
                </m:r>
                <m:sSub>
                  <m:sSubPr>
                    <m:ctrlPr/>
                  </m:sSubPr>
                  <m:e>
                    <m:r>
                      <m:t>T</m:t>
                    </m:r>
                  </m:e>
                  <m:sub>
                    <m:r>
                      <m:t>l</m:t>
                    </m:r>
                  </m:sub>
                </m:sSub>
                <m:r>
                  <m:rPr>
                    <m:sty m:val="p"/>
                  </m:rPr>
                  <w:rPr>
                    <w:rFonts w:ascii="微软雅黑" w:eastAsia="微软雅黑" w:hAnsi="微软雅黑" w:cs="微软雅黑" w:hint="eastAsia"/>
                  </w:rPr>
                  <m:t>-</m:t>
                </m:r>
                <m:r>
                  <m:t>R</m:t>
                </m:r>
                <m:sSub>
                  <m:sSubPr>
                    <m:ctrlPr/>
                  </m:sSubPr>
                  <m:e>
                    <m:r>
                      <m:t>T</m:t>
                    </m:r>
                  </m:e>
                  <m:sub>
                    <m:r>
                      <w:rPr>
                        <w:rFonts w:hint="eastAsia"/>
                      </w:rPr>
                      <m:t>r</m:t>
                    </m:r>
                  </m:sub>
                </m:sSub>
              </m:e>
            </m:eqArr>
          </m:e>
        </m:d>
      </m:oMath>
      <w:r>
        <w:tab/>
      </w:r>
      <w:r>
        <w:tab/>
      </w:r>
      <w:r>
        <w:tab/>
      </w:r>
      <w:r>
        <w:tab/>
      </w:r>
      <w:r>
        <w:tab/>
        <w:t xml:space="preserve">   </w:t>
      </w:r>
      <w:r>
        <w:tab/>
      </w:r>
      <w:r>
        <w:tab/>
      </w:r>
      <w:r w:rsidRPr="00CB3748">
        <w:rPr>
          <w:rFonts w:ascii="Times New Roman" w:hAnsi="Times New Roman"/>
        </w:rPr>
        <w:t>(3.4)</w:t>
      </w:r>
    </w:p>
    <w:p w14:paraId="2E118931" w14:textId="316FEA02" w:rsidR="001D605C" w:rsidRDefault="001D605C" w:rsidP="00270B4C">
      <w:pPr>
        <w:pStyle w:val="afb"/>
      </w:pPr>
      <w:bookmarkStart w:id="81" w:name="_Toc40684958"/>
      <w:r w:rsidRPr="00CB3748">
        <w:rPr>
          <w:rFonts w:ascii="Times New Roman" w:hAnsi="Times New Roman"/>
        </w:rPr>
        <w:t>3.</w:t>
      </w:r>
      <w:r w:rsidR="008E2FE5" w:rsidRPr="00CB3748">
        <w:rPr>
          <w:rFonts w:ascii="Times New Roman" w:hAnsi="Times New Roman"/>
        </w:rPr>
        <w:t>3</w:t>
      </w:r>
      <w:r>
        <w:t xml:space="preserve"> </w:t>
      </w:r>
      <w:r>
        <w:rPr>
          <w:rFonts w:hint="eastAsia"/>
        </w:rPr>
        <w:t>双目立体相机标定实验</w:t>
      </w:r>
      <w:r w:rsidR="00EB544A">
        <w:rPr>
          <w:rFonts w:hint="eastAsia"/>
        </w:rPr>
        <w:t>与分析</w:t>
      </w:r>
      <w:bookmarkEnd w:id="81"/>
    </w:p>
    <w:p w14:paraId="56E93C33" w14:textId="1AE194F2" w:rsidR="008E2FE5" w:rsidRDefault="008E2FE5" w:rsidP="00270B4C">
      <w:pPr>
        <w:pStyle w:val="afd"/>
      </w:pPr>
      <w:bookmarkStart w:id="82" w:name="_Toc40684959"/>
      <w:r>
        <w:rPr>
          <w:rFonts w:hint="eastAsia"/>
        </w:rPr>
        <w:t>3</w:t>
      </w:r>
      <w:r>
        <w:t>.</w:t>
      </w:r>
      <w:r>
        <w:rPr>
          <w:rFonts w:hint="eastAsia"/>
        </w:rPr>
        <w:t>3.1</w:t>
      </w:r>
      <w:r>
        <w:t xml:space="preserve"> </w:t>
      </w:r>
      <w:r w:rsidR="00BB0A8F">
        <w:rPr>
          <w:rFonts w:hint="eastAsia"/>
        </w:rPr>
        <w:t>相机标定实验数据集</w:t>
      </w:r>
      <w:bookmarkEnd w:id="82"/>
    </w:p>
    <w:p w14:paraId="306E4FCE" w14:textId="71AC09FF" w:rsidR="00217509" w:rsidRDefault="008E2FE5" w:rsidP="00BB0A8F">
      <w:pPr>
        <w:rPr>
          <w:sz w:val="24"/>
        </w:rPr>
      </w:pPr>
      <w:r>
        <w:tab/>
      </w:r>
      <w:r w:rsidRPr="008E2FE5">
        <w:rPr>
          <w:rFonts w:hint="eastAsia"/>
          <w:sz w:val="24"/>
        </w:rPr>
        <w:t>双目立体相机标定实验平台</w:t>
      </w:r>
      <w:r>
        <w:rPr>
          <w:rFonts w:hint="eastAsia"/>
          <w:sz w:val="24"/>
        </w:rPr>
        <w:t>使用</w:t>
      </w:r>
      <w:proofErr w:type="spellStart"/>
      <w:r>
        <w:rPr>
          <w:rFonts w:hint="eastAsia"/>
          <w:sz w:val="24"/>
        </w:rPr>
        <w:t>op</w:t>
      </w:r>
      <w:r>
        <w:rPr>
          <w:sz w:val="24"/>
        </w:rPr>
        <w:t>encv</w:t>
      </w:r>
      <w:proofErr w:type="spellEnd"/>
      <w:r>
        <w:rPr>
          <w:sz w:val="24"/>
        </w:rPr>
        <w:t>-python</w:t>
      </w:r>
      <w:r>
        <w:rPr>
          <w:rFonts w:hint="eastAsia"/>
          <w:sz w:val="24"/>
        </w:rPr>
        <w:t>工具进行编写，</w:t>
      </w:r>
      <w:r>
        <w:rPr>
          <w:rFonts w:hint="eastAsia"/>
          <w:sz w:val="24"/>
        </w:rPr>
        <w:t>py</w:t>
      </w:r>
      <w:r>
        <w:rPr>
          <w:sz w:val="24"/>
        </w:rPr>
        <w:t>Qt5</w:t>
      </w:r>
      <w:r>
        <w:rPr>
          <w:rFonts w:hint="eastAsia"/>
          <w:sz w:val="24"/>
        </w:rPr>
        <w:t>进行实验平台开发，使用</w:t>
      </w:r>
      <w:proofErr w:type="spellStart"/>
      <w:r>
        <w:rPr>
          <w:rFonts w:hint="eastAsia"/>
          <w:sz w:val="24"/>
        </w:rPr>
        <w:t>opencv</w:t>
      </w:r>
      <w:proofErr w:type="spellEnd"/>
      <w:r w:rsidR="008F21CB">
        <w:rPr>
          <w:rFonts w:hint="eastAsia"/>
          <w:sz w:val="24"/>
        </w:rPr>
        <w:t>数据集中的相机标定数据集如图</w:t>
      </w:r>
      <w:r w:rsidR="008F21CB">
        <w:rPr>
          <w:rFonts w:hint="eastAsia"/>
          <w:sz w:val="24"/>
        </w:rPr>
        <w:t>3-3</w:t>
      </w:r>
      <w:r w:rsidR="008F21CB">
        <w:rPr>
          <w:rFonts w:hint="eastAsia"/>
          <w:sz w:val="24"/>
        </w:rPr>
        <w:t>所示。</w:t>
      </w:r>
      <w:r w:rsidR="00C309F9">
        <w:rPr>
          <w:rFonts w:hint="eastAsia"/>
          <w:sz w:val="24"/>
        </w:rPr>
        <w:t>相机标定的棋盘</w:t>
      </w:r>
      <w:proofErr w:type="gramStart"/>
      <w:r w:rsidR="00C309F9">
        <w:rPr>
          <w:rFonts w:hint="eastAsia"/>
          <w:sz w:val="24"/>
        </w:rPr>
        <w:t>格采用</w:t>
      </w:r>
      <w:proofErr w:type="gramEnd"/>
      <m:oMath>
        <m:r>
          <w:rPr>
            <w:rFonts w:ascii="Cambria Math" w:hAnsi="Cambria Math" w:hint="eastAsia"/>
            <w:sz w:val="24"/>
          </w:rPr>
          <m:t>8</m:t>
        </m:r>
        <m:r>
          <w:rPr>
            <w:rFonts w:ascii="Cambria Math" w:hAnsi="Cambria Math"/>
            <w:sz w:val="24"/>
          </w:rPr>
          <m:t>×</m:t>
        </m:r>
        <m:r>
          <w:rPr>
            <w:rFonts w:ascii="Cambria Math" w:hAnsi="Cambria Math" w:hint="eastAsia"/>
            <w:sz w:val="24"/>
          </w:rPr>
          <m:t>7</m:t>
        </m:r>
      </m:oMath>
      <w:r w:rsidR="00C309F9">
        <w:rPr>
          <w:rFonts w:hint="eastAsia"/>
          <w:sz w:val="24"/>
        </w:rPr>
        <w:t>，其中棋盘格的边长为</w:t>
      </w:r>
      <w:r w:rsidR="00BB0A8F">
        <w:rPr>
          <w:rFonts w:hint="eastAsia"/>
          <w:sz w:val="24"/>
        </w:rPr>
        <w:t>25</w:t>
      </w:r>
      <w:r w:rsidR="00C309F9">
        <w:rPr>
          <w:rFonts w:hint="eastAsia"/>
          <w:sz w:val="24"/>
        </w:rPr>
        <w:t>mm</w:t>
      </w:r>
      <w:r w:rsidR="00C309F9">
        <w:rPr>
          <w:rFonts w:hint="eastAsia"/>
          <w:sz w:val="24"/>
        </w:rPr>
        <w:t>。</w:t>
      </w:r>
    </w:p>
    <w:p w14:paraId="0D7D3FD1" w14:textId="37735A84" w:rsidR="004C2CFC" w:rsidRDefault="004C2CFC" w:rsidP="004C2CFC">
      <w:pPr>
        <w:keepNext/>
        <w:jc w:val="center"/>
      </w:pPr>
      <w:r>
        <w:rPr>
          <w:noProof/>
          <w:sz w:val="24"/>
        </w:rPr>
        <w:drawing>
          <wp:inline distT="0" distB="0" distL="0" distR="0" wp14:anchorId="5A290CAC" wp14:editId="3E145840">
            <wp:extent cx="2479040" cy="1859280"/>
            <wp:effectExtent l="0" t="0" r="0" b="762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left.em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80771" cy="1860578"/>
                    </a:xfrm>
                    <a:prstGeom prst="rect">
                      <a:avLst/>
                    </a:prstGeom>
                  </pic:spPr>
                </pic:pic>
              </a:graphicData>
            </a:graphic>
          </wp:inline>
        </w:drawing>
      </w:r>
      <w:r>
        <w:rPr>
          <w:noProof/>
          <w:sz w:val="24"/>
        </w:rPr>
        <w:drawing>
          <wp:inline distT="0" distB="0" distL="0" distR="0" wp14:anchorId="5F645331" wp14:editId="2D8A5E73">
            <wp:extent cx="2479040" cy="1859280"/>
            <wp:effectExtent l="0" t="0" r="0" b="762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right.em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80869" cy="1860652"/>
                    </a:xfrm>
                    <a:prstGeom prst="rect">
                      <a:avLst/>
                    </a:prstGeom>
                  </pic:spPr>
                </pic:pic>
              </a:graphicData>
            </a:graphic>
          </wp:inline>
        </w:drawing>
      </w:r>
    </w:p>
    <w:p w14:paraId="70086B5A" w14:textId="33094AAD" w:rsidR="004C2CFC" w:rsidRPr="004C2CFC" w:rsidRDefault="004C2CFC" w:rsidP="007D5827">
      <w:pPr>
        <w:pStyle w:val="aff"/>
      </w:pPr>
      <w:r>
        <w:t>图</w:t>
      </w:r>
      <w:r w:rsidRPr="007D5827">
        <w:rPr>
          <w:rFonts w:ascii="Times New Roman" w:hAnsi="Times New Roman"/>
        </w:rPr>
        <w:t>3-3</w:t>
      </w:r>
      <w:r>
        <w:rPr>
          <w:rFonts w:hint="eastAsia"/>
        </w:rPr>
        <w:t>相机标定数据集</w:t>
      </w:r>
    </w:p>
    <w:p w14:paraId="00EC300A" w14:textId="1E3787C2" w:rsidR="00BB0A8F" w:rsidRDefault="00BB0A8F" w:rsidP="00270B4C">
      <w:pPr>
        <w:pStyle w:val="afd"/>
      </w:pPr>
      <w:bookmarkStart w:id="83" w:name="_Toc40684960"/>
      <w:commentRangeStart w:id="84"/>
      <w:r>
        <w:rPr>
          <w:rFonts w:hint="eastAsia"/>
        </w:rPr>
        <w:t>3</w:t>
      </w:r>
      <w:r>
        <w:t>.</w:t>
      </w:r>
      <w:r>
        <w:rPr>
          <w:rFonts w:hint="eastAsia"/>
        </w:rPr>
        <w:t>3.2</w:t>
      </w:r>
      <w:r>
        <w:t xml:space="preserve"> </w:t>
      </w:r>
      <w:r>
        <w:rPr>
          <w:rFonts w:hint="eastAsia"/>
        </w:rPr>
        <w:t>实验结果</w:t>
      </w:r>
      <w:commentRangeEnd w:id="84"/>
      <w:r w:rsidR="004D4753">
        <w:rPr>
          <w:rStyle w:val="aff6"/>
          <w:b w:val="0"/>
          <w:bCs w:val="0"/>
        </w:rPr>
        <w:commentReference w:id="84"/>
      </w:r>
      <w:bookmarkEnd w:id="83"/>
    </w:p>
    <w:p w14:paraId="6301231E" w14:textId="21490273" w:rsidR="00BB0A8F" w:rsidRDefault="00BB0A8F" w:rsidP="00217509">
      <w:pPr>
        <w:spacing w:line="440" w:lineRule="exact"/>
        <w:rPr>
          <w:sz w:val="24"/>
        </w:rPr>
      </w:pPr>
      <w:r>
        <w:rPr>
          <w:sz w:val="24"/>
        </w:rPr>
        <w:tab/>
      </w:r>
      <w:r>
        <w:rPr>
          <w:rFonts w:hint="eastAsia"/>
          <w:sz w:val="24"/>
        </w:rPr>
        <w:t>首先，分别对左右两个相机进行相机标定获取各个相机的内外参数以及畸变系数</w:t>
      </w:r>
      <w:r w:rsidR="008A20C4">
        <w:rPr>
          <w:rFonts w:hint="eastAsia"/>
          <w:sz w:val="24"/>
        </w:rPr>
        <w:t>。先</w:t>
      </w:r>
      <w:proofErr w:type="gramStart"/>
      <w:r w:rsidR="008A20C4">
        <w:rPr>
          <w:rFonts w:hint="eastAsia"/>
          <w:sz w:val="24"/>
        </w:rPr>
        <w:t>进行角点检测</w:t>
      </w:r>
      <w:proofErr w:type="gramEnd"/>
      <w:r w:rsidR="008A20C4">
        <w:rPr>
          <w:rFonts w:hint="eastAsia"/>
          <w:sz w:val="24"/>
        </w:rPr>
        <w:t>，提取棋盘</w:t>
      </w:r>
      <w:proofErr w:type="gramStart"/>
      <w:r w:rsidR="008A20C4">
        <w:rPr>
          <w:rFonts w:hint="eastAsia"/>
          <w:sz w:val="24"/>
        </w:rPr>
        <w:t>格角点特征</w:t>
      </w:r>
      <w:proofErr w:type="gramEnd"/>
      <w:r w:rsidR="008A20C4">
        <w:rPr>
          <w:rFonts w:hint="eastAsia"/>
          <w:sz w:val="24"/>
        </w:rPr>
        <w:t>如图</w:t>
      </w:r>
      <w:r w:rsidR="008A20C4">
        <w:rPr>
          <w:rFonts w:hint="eastAsia"/>
          <w:sz w:val="24"/>
        </w:rPr>
        <w:t>3-</w:t>
      </w:r>
      <w:r w:rsidR="004C2CFC">
        <w:rPr>
          <w:rFonts w:hint="eastAsia"/>
          <w:sz w:val="24"/>
        </w:rPr>
        <w:t>4</w:t>
      </w:r>
      <w:r w:rsidR="008A20C4">
        <w:rPr>
          <w:rFonts w:hint="eastAsia"/>
          <w:sz w:val="24"/>
        </w:rPr>
        <w:t>所示。</w:t>
      </w:r>
    </w:p>
    <w:p w14:paraId="4A3E67F6" w14:textId="77777777" w:rsidR="004C2CFC" w:rsidRDefault="004C2CFC" w:rsidP="004C2CFC">
      <w:pPr>
        <w:keepNext/>
        <w:jc w:val="center"/>
      </w:pPr>
      <w:r>
        <w:rPr>
          <w:rFonts w:hint="eastAsia"/>
          <w:noProof/>
          <w:sz w:val="24"/>
        </w:rPr>
        <w:lastRenderedPageBreak/>
        <w:drawing>
          <wp:inline distT="0" distB="0" distL="0" distR="0" wp14:anchorId="5C40920C" wp14:editId="30563B65">
            <wp:extent cx="2219960" cy="1772078"/>
            <wp:effectExtent l="0" t="0" r="889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left_calib.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34929" cy="1784027"/>
                    </a:xfrm>
                    <a:prstGeom prst="rect">
                      <a:avLst/>
                    </a:prstGeom>
                  </pic:spPr>
                </pic:pic>
              </a:graphicData>
            </a:graphic>
          </wp:inline>
        </w:drawing>
      </w:r>
    </w:p>
    <w:p w14:paraId="49B3B08A" w14:textId="7CE38420" w:rsidR="00506D90" w:rsidRPr="00C309F9" w:rsidRDefault="004C2CFC" w:rsidP="004C2CFC">
      <w:pPr>
        <w:pStyle w:val="aff"/>
        <w:rPr>
          <w:sz w:val="24"/>
        </w:rPr>
      </w:pPr>
      <w:r w:rsidRPr="00F7013A">
        <w:rPr>
          <w:rFonts w:hint="eastAsia"/>
        </w:rPr>
        <w:t>图</w:t>
      </w:r>
      <w:r w:rsidRPr="003B7E68">
        <w:rPr>
          <w:rStyle w:val="timenewroman0"/>
          <w:rFonts w:ascii="Times New Roman" w:eastAsia="宋体" w:hAnsi="Times New Roman"/>
          <w:b/>
          <w:bCs/>
        </w:rPr>
        <w:t>3-4</w:t>
      </w:r>
      <w:r w:rsidRPr="00F7013A">
        <w:t>提取角点</w:t>
      </w:r>
    </w:p>
    <w:p w14:paraId="7C8983A2" w14:textId="222257E3" w:rsidR="00217509" w:rsidRDefault="008A20C4" w:rsidP="00217509">
      <w:pPr>
        <w:spacing w:line="440" w:lineRule="exact"/>
        <w:rPr>
          <w:sz w:val="24"/>
        </w:rPr>
      </w:pPr>
      <w:r>
        <w:rPr>
          <w:sz w:val="24"/>
        </w:rPr>
        <w:tab/>
      </w:r>
      <w:r>
        <w:rPr>
          <w:rFonts w:hint="eastAsia"/>
          <w:sz w:val="24"/>
        </w:rPr>
        <w:t>使用</w:t>
      </w:r>
      <w:proofErr w:type="spellStart"/>
      <w:r>
        <w:rPr>
          <w:rFonts w:hint="eastAsia"/>
          <w:sz w:val="24"/>
        </w:rPr>
        <w:t>Mat</w:t>
      </w:r>
      <w:r>
        <w:rPr>
          <w:sz w:val="24"/>
        </w:rPr>
        <w:t>L</w:t>
      </w:r>
      <w:r>
        <w:rPr>
          <w:rFonts w:hint="eastAsia"/>
          <w:sz w:val="24"/>
        </w:rPr>
        <w:t>ab</w:t>
      </w:r>
      <w:proofErr w:type="spellEnd"/>
      <w:r>
        <w:rPr>
          <w:rFonts w:hint="eastAsia"/>
          <w:sz w:val="24"/>
        </w:rPr>
        <w:t>相机标定工具，显示相机和标定面板的位置关系如图</w:t>
      </w:r>
      <w:r>
        <w:rPr>
          <w:rFonts w:hint="eastAsia"/>
          <w:sz w:val="24"/>
        </w:rPr>
        <w:t>3-</w:t>
      </w:r>
      <w:r w:rsidR="004C2CFC">
        <w:rPr>
          <w:rFonts w:hint="eastAsia"/>
          <w:sz w:val="24"/>
        </w:rPr>
        <w:t>5</w:t>
      </w:r>
      <w:r>
        <w:rPr>
          <w:rFonts w:hint="eastAsia"/>
          <w:sz w:val="24"/>
        </w:rPr>
        <w:t>所示。</w:t>
      </w:r>
    </w:p>
    <w:p w14:paraId="2F2E7DB8" w14:textId="77777777" w:rsidR="004C2CFC" w:rsidRDefault="004C2CFC" w:rsidP="004C2CFC">
      <w:pPr>
        <w:keepNext/>
        <w:jc w:val="center"/>
      </w:pPr>
      <w:r>
        <w:rPr>
          <w:rFonts w:hint="eastAsia"/>
          <w:noProof/>
          <w:sz w:val="24"/>
        </w:rPr>
        <w:drawing>
          <wp:inline distT="0" distB="0" distL="0" distR="0" wp14:anchorId="14F1C65A" wp14:editId="2EB31D6F">
            <wp:extent cx="3029803" cy="2272352"/>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extrinsic.em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41683" cy="2281262"/>
                    </a:xfrm>
                    <a:prstGeom prst="rect">
                      <a:avLst/>
                    </a:prstGeom>
                  </pic:spPr>
                </pic:pic>
              </a:graphicData>
            </a:graphic>
          </wp:inline>
        </w:drawing>
      </w:r>
    </w:p>
    <w:p w14:paraId="0F8119D4" w14:textId="7EA689A1" w:rsidR="004C2CFC" w:rsidRDefault="004C2CFC" w:rsidP="004C2CFC">
      <w:pPr>
        <w:pStyle w:val="aff"/>
        <w:rPr>
          <w:sz w:val="24"/>
        </w:rPr>
      </w:pPr>
      <w:r w:rsidRPr="009D30D4">
        <w:rPr>
          <w:rFonts w:hint="eastAsia"/>
        </w:rPr>
        <w:t>图</w:t>
      </w:r>
      <w:r w:rsidRPr="003B7E68">
        <w:rPr>
          <w:rStyle w:val="timenewroman0"/>
          <w:rFonts w:ascii="Times New Roman" w:eastAsia="宋体" w:hAnsi="Times New Roman"/>
          <w:b/>
          <w:bCs/>
        </w:rPr>
        <w:t>3-5</w:t>
      </w:r>
      <w:r w:rsidRPr="009D30D4">
        <w:t>相机与标定面板的关系</w:t>
      </w:r>
    </w:p>
    <w:p w14:paraId="05197604" w14:textId="70E9E42A" w:rsidR="001577FA" w:rsidRDefault="008A20C4" w:rsidP="00217509">
      <w:pPr>
        <w:spacing w:line="440" w:lineRule="exact"/>
        <w:rPr>
          <w:sz w:val="24"/>
        </w:rPr>
      </w:pPr>
      <w:r>
        <w:rPr>
          <w:sz w:val="24"/>
        </w:rPr>
        <w:tab/>
      </w:r>
      <w:r>
        <w:rPr>
          <w:rFonts w:hint="eastAsia"/>
          <w:sz w:val="24"/>
        </w:rPr>
        <w:t>通过分别对左右两个相机进行单目相机标定处理，分别获取了左右相机的内外参数与畸变系数，具体数据如下表</w:t>
      </w:r>
      <w:r w:rsidR="00B45578">
        <w:rPr>
          <w:rFonts w:hint="eastAsia"/>
          <w:sz w:val="24"/>
        </w:rPr>
        <w:t>3-1</w:t>
      </w:r>
      <w:r w:rsidR="00B45578">
        <w:rPr>
          <w:rFonts w:hint="eastAsia"/>
          <w:sz w:val="24"/>
        </w:rPr>
        <w:t>、表</w:t>
      </w:r>
      <w:r w:rsidR="00B45578">
        <w:rPr>
          <w:rFonts w:hint="eastAsia"/>
          <w:sz w:val="24"/>
        </w:rPr>
        <w:t>3-2</w:t>
      </w:r>
      <w:r>
        <w:rPr>
          <w:rFonts w:hint="eastAsia"/>
          <w:sz w:val="24"/>
        </w:rPr>
        <w:t>：</w:t>
      </w:r>
    </w:p>
    <w:p w14:paraId="69618B9F" w14:textId="77777777" w:rsidR="00B45578" w:rsidRDefault="00B45578" w:rsidP="004C2CFC">
      <w:pPr>
        <w:pStyle w:val="aff"/>
        <w:spacing w:beforeLines="50" w:before="156"/>
      </w:pPr>
      <w:r>
        <w:rPr>
          <w:rFonts w:hint="eastAsia"/>
        </w:rPr>
        <w:t>表</w:t>
      </w:r>
      <w:r w:rsidRPr="003B7E68">
        <w:rPr>
          <w:rStyle w:val="timenewroman0"/>
          <w:rFonts w:ascii="Times New Roman" w:eastAsia="宋体" w:hAnsi="Times New Roman"/>
          <w:b/>
          <w:bCs/>
        </w:rPr>
        <w:t>3-1</w:t>
      </w:r>
      <w:r>
        <w:rPr>
          <w:rFonts w:hint="eastAsia"/>
        </w:rPr>
        <w:t>左相机标定结果</w:t>
      </w:r>
    </w:p>
    <w:tbl>
      <w:tblPr>
        <w:tblStyle w:val="ad"/>
        <w:tblW w:w="0" w:type="auto"/>
        <w:jc w:val="center"/>
        <w:tblInd w:w="0" w:type="dxa"/>
        <w:tblBorders>
          <w:top w:val="single" w:sz="18" w:space="0" w:color="auto"/>
          <w:left w:val="none" w:sz="0" w:space="0" w:color="auto"/>
          <w:right w:val="none" w:sz="0" w:space="0" w:color="auto"/>
          <w:insideV w:val="none" w:sz="0" w:space="0" w:color="auto"/>
        </w:tblBorders>
        <w:tblLook w:val="04A0" w:firstRow="1" w:lastRow="0" w:firstColumn="1" w:lastColumn="0" w:noHBand="0" w:noVBand="1"/>
      </w:tblPr>
      <w:tblGrid>
        <w:gridCol w:w="1367"/>
        <w:gridCol w:w="5145"/>
      </w:tblGrid>
      <w:tr w:rsidR="005F7A4C" w14:paraId="503CF39A" w14:textId="77777777" w:rsidTr="00E5297B">
        <w:trPr>
          <w:trHeight w:val="624"/>
          <w:jc w:val="center"/>
        </w:trPr>
        <w:tc>
          <w:tcPr>
            <w:tcW w:w="1367" w:type="dxa"/>
            <w:tcBorders>
              <w:bottom w:val="single" w:sz="12" w:space="0" w:color="auto"/>
            </w:tcBorders>
            <w:vAlign w:val="center"/>
          </w:tcPr>
          <w:p w14:paraId="7C8DF897" w14:textId="77777777" w:rsidR="004C2CFC" w:rsidRDefault="005F7A4C" w:rsidP="004C2CFC">
            <w:pPr>
              <w:spacing w:line="440" w:lineRule="exact"/>
              <w:jc w:val="center"/>
              <w:rPr>
                <w:sz w:val="24"/>
              </w:rPr>
            </w:pPr>
            <w:r>
              <w:rPr>
                <w:rFonts w:hint="eastAsia"/>
                <w:sz w:val="24"/>
              </w:rPr>
              <w:t>内参数</w:t>
            </w:r>
          </w:p>
          <w:p w14:paraId="73298C98" w14:textId="65760AEC" w:rsidR="005F7A4C" w:rsidRDefault="005F7A4C" w:rsidP="004C2CFC">
            <w:pPr>
              <w:spacing w:line="440" w:lineRule="exact"/>
              <w:jc w:val="center"/>
              <w:rPr>
                <w:sz w:val="24"/>
              </w:rPr>
            </w:pPr>
            <w:r>
              <w:rPr>
                <w:rFonts w:hint="eastAsia"/>
                <w:sz w:val="24"/>
              </w:rPr>
              <w:t>矩阵</w:t>
            </w:r>
          </w:p>
        </w:tc>
        <w:tc>
          <w:tcPr>
            <w:tcW w:w="5145" w:type="dxa"/>
            <w:tcBorders>
              <w:bottom w:val="single" w:sz="12" w:space="0" w:color="auto"/>
            </w:tcBorders>
          </w:tcPr>
          <w:p w14:paraId="0459656A" w14:textId="77777777" w:rsidR="00B45578" w:rsidRPr="00B45578" w:rsidRDefault="00B45578" w:rsidP="00B45578">
            <w:pPr>
              <w:spacing w:line="440" w:lineRule="exact"/>
              <w:rPr>
                <w:sz w:val="24"/>
              </w:rPr>
            </w:pPr>
            <w:r w:rsidRPr="00B45578">
              <w:rPr>
                <w:sz w:val="24"/>
              </w:rPr>
              <w:t>[[481.53533104   0.         350.91253689]</w:t>
            </w:r>
          </w:p>
          <w:p w14:paraId="74943945" w14:textId="77777777" w:rsidR="00B45578" w:rsidRPr="00B45578" w:rsidRDefault="00B45578" w:rsidP="00B45578">
            <w:pPr>
              <w:spacing w:line="440" w:lineRule="exact"/>
              <w:rPr>
                <w:sz w:val="24"/>
              </w:rPr>
            </w:pPr>
            <w:r w:rsidRPr="00B45578">
              <w:rPr>
                <w:sz w:val="24"/>
              </w:rPr>
              <w:t xml:space="preserve"> </w:t>
            </w:r>
            <w:proofErr w:type="gramStart"/>
            <w:r w:rsidRPr="00B45578">
              <w:rPr>
                <w:sz w:val="24"/>
              </w:rPr>
              <w:t>[  0</w:t>
            </w:r>
            <w:proofErr w:type="gramEnd"/>
            <w:r w:rsidRPr="00B45578">
              <w:rPr>
                <w:sz w:val="24"/>
              </w:rPr>
              <w:t>.         509.81245015 236.34449612]</w:t>
            </w:r>
          </w:p>
          <w:p w14:paraId="1C039377" w14:textId="7565FAE2" w:rsidR="005F7A4C" w:rsidRDefault="00B45578" w:rsidP="00B45578">
            <w:pPr>
              <w:spacing w:line="440" w:lineRule="exact"/>
              <w:rPr>
                <w:sz w:val="24"/>
              </w:rPr>
            </w:pPr>
            <w:r w:rsidRPr="00B45578">
              <w:rPr>
                <w:sz w:val="24"/>
              </w:rPr>
              <w:t xml:space="preserve"> </w:t>
            </w:r>
            <w:proofErr w:type="gramStart"/>
            <w:r w:rsidRPr="00B45578">
              <w:rPr>
                <w:sz w:val="24"/>
              </w:rPr>
              <w:t>[  0</w:t>
            </w:r>
            <w:proofErr w:type="gramEnd"/>
            <w:r w:rsidRPr="00B45578">
              <w:rPr>
                <w:sz w:val="24"/>
              </w:rPr>
              <w:t>.           0.           1.        ]]</w:t>
            </w:r>
          </w:p>
        </w:tc>
      </w:tr>
      <w:tr w:rsidR="005F7A4C" w14:paraId="3C529CAE" w14:textId="77777777" w:rsidTr="00E5297B">
        <w:trPr>
          <w:trHeight w:val="206"/>
          <w:jc w:val="center"/>
        </w:trPr>
        <w:tc>
          <w:tcPr>
            <w:tcW w:w="1367" w:type="dxa"/>
            <w:tcBorders>
              <w:top w:val="single" w:sz="12" w:space="0" w:color="auto"/>
              <w:bottom w:val="single" w:sz="18" w:space="0" w:color="auto"/>
            </w:tcBorders>
            <w:vAlign w:val="center"/>
          </w:tcPr>
          <w:p w14:paraId="4D5A3DB3" w14:textId="64CEA0F4" w:rsidR="005F7A4C" w:rsidRDefault="005F7A4C" w:rsidP="004C2CFC">
            <w:pPr>
              <w:spacing w:line="440" w:lineRule="exact"/>
              <w:jc w:val="center"/>
              <w:rPr>
                <w:sz w:val="24"/>
              </w:rPr>
            </w:pPr>
            <w:r>
              <w:rPr>
                <w:rFonts w:hint="eastAsia"/>
                <w:sz w:val="24"/>
              </w:rPr>
              <w:t>畸变系数矩阵</w:t>
            </w:r>
          </w:p>
        </w:tc>
        <w:tc>
          <w:tcPr>
            <w:tcW w:w="5145" w:type="dxa"/>
            <w:tcBorders>
              <w:top w:val="single" w:sz="12" w:space="0" w:color="auto"/>
              <w:bottom w:val="single" w:sz="18" w:space="0" w:color="auto"/>
            </w:tcBorders>
          </w:tcPr>
          <w:p w14:paraId="19FDE54E" w14:textId="285992C6" w:rsidR="005F7A4C" w:rsidRDefault="00B45578" w:rsidP="00217509">
            <w:pPr>
              <w:spacing w:line="440" w:lineRule="exact"/>
              <w:rPr>
                <w:sz w:val="24"/>
              </w:rPr>
            </w:pPr>
            <w:r w:rsidRPr="00B45578">
              <w:rPr>
                <w:sz w:val="24"/>
              </w:rPr>
              <w:t>[-0.</w:t>
            </w:r>
            <w:proofErr w:type="gramStart"/>
            <w:r w:rsidRPr="00B45578">
              <w:rPr>
                <w:sz w:val="24"/>
              </w:rPr>
              <w:t>0105055</w:t>
            </w:r>
            <w:r>
              <w:rPr>
                <w:sz w:val="24"/>
              </w:rPr>
              <w:t xml:space="preserve">  </w:t>
            </w:r>
            <w:r w:rsidRPr="00B45578">
              <w:rPr>
                <w:sz w:val="24"/>
              </w:rPr>
              <w:t>0.07250378</w:t>
            </w:r>
            <w:proofErr w:type="gramEnd"/>
            <w:r w:rsidRPr="00B45578">
              <w:rPr>
                <w:sz w:val="24"/>
              </w:rPr>
              <w:t xml:space="preserve"> </w:t>
            </w:r>
            <w:r>
              <w:rPr>
                <w:sz w:val="24"/>
              </w:rPr>
              <w:t xml:space="preserve"> </w:t>
            </w:r>
            <w:r w:rsidRPr="00B45578">
              <w:rPr>
                <w:sz w:val="24"/>
              </w:rPr>
              <w:t xml:space="preserve">0.00063056  0.00251846 </w:t>
            </w:r>
            <w:r w:rsidR="004C2CFC">
              <w:rPr>
                <w:sz w:val="24"/>
              </w:rPr>
              <w:t xml:space="preserve">     </w:t>
            </w:r>
            <w:r w:rsidRPr="00B45578">
              <w:rPr>
                <w:sz w:val="24"/>
              </w:rPr>
              <w:t>-0.21587275]</w:t>
            </w:r>
          </w:p>
        </w:tc>
      </w:tr>
    </w:tbl>
    <w:p w14:paraId="0FEDC90E" w14:textId="77777777" w:rsidR="004C2CFC" w:rsidRDefault="004C2CFC" w:rsidP="001577FA">
      <w:pPr>
        <w:pStyle w:val="aff"/>
        <w:jc w:val="both"/>
      </w:pPr>
    </w:p>
    <w:p w14:paraId="2B503990" w14:textId="03D14FC4" w:rsidR="00B45578" w:rsidRDefault="00B45578" w:rsidP="004C2CFC">
      <w:pPr>
        <w:pStyle w:val="aff"/>
        <w:spacing w:beforeLines="50" w:before="156"/>
      </w:pPr>
      <w:r>
        <w:rPr>
          <w:rFonts w:hint="eastAsia"/>
        </w:rPr>
        <w:t>表</w:t>
      </w:r>
      <w:r w:rsidRPr="003B7E68">
        <w:rPr>
          <w:rStyle w:val="timenewroman0"/>
          <w:rFonts w:ascii="Times New Roman" w:eastAsia="宋体" w:hAnsi="Times New Roman"/>
          <w:b/>
          <w:bCs/>
        </w:rPr>
        <w:t>3-2</w:t>
      </w:r>
      <w:r>
        <w:rPr>
          <w:rFonts w:hint="eastAsia"/>
        </w:rPr>
        <w:t>右相机标定结果</w:t>
      </w:r>
    </w:p>
    <w:tbl>
      <w:tblPr>
        <w:tblStyle w:val="ad"/>
        <w:tblW w:w="0" w:type="auto"/>
        <w:jc w:val="center"/>
        <w:tblInd w:w="0" w:type="dxa"/>
        <w:tblBorders>
          <w:top w:val="single" w:sz="18" w:space="0" w:color="auto"/>
          <w:left w:val="none" w:sz="0" w:space="0" w:color="auto"/>
          <w:right w:val="none" w:sz="0" w:space="0" w:color="auto"/>
          <w:insideV w:val="none" w:sz="0" w:space="0" w:color="auto"/>
        </w:tblBorders>
        <w:tblLook w:val="04A0" w:firstRow="1" w:lastRow="0" w:firstColumn="1" w:lastColumn="0" w:noHBand="0" w:noVBand="1"/>
      </w:tblPr>
      <w:tblGrid>
        <w:gridCol w:w="1376"/>
        <w:gridCol w:w="5179"/>
      </w:tblGrid>
      <w:tr w:rsidR="00B45578" w14:paraId="4BFDC663" w14:textId="77777777" w:rsidTr="00E5297B">
        <w:trPr>
          <w:trHeight w:val="1216"/>
          <w:jc w:val="center"/>
        </w:trPr>
        <w:tc>
          <w:tcPr>
            <w:tcW w:w="1376" w:type="dxa"/>
            <w:tcBorders>
              <w:bottom w:val="single" w:sz="12" w:space="0" w:color="auto"/>
            </w:tcBorders>
            <w:vAlign w:val="center"/>
          </w:tcPr>
          <w:p w14:paraId="2DA987FE" w14:textId="77777777" w:rsidR="004C2CFC" w:rsidRDefault="00B45578" w:rsidP="004C2CFC">
            <w:pPr>
              <w:spacing w:line="440" w:lineRule="exact"/>
              <w:jc w:val="center"/>
              <w:rPr>
                <w:sz w:val="24"/>
              </w:rPr>
            </w:pPr>
            <w:r>
              <w:rPr>
                <w:rFonts w:hint="eastAsia"/>
                <w:sz w:val="24"/>
              </w:rPr>
              <w:t>内参数</w:t>
            </w:r>
          </w:p>
          <w:p w14:paraId="3FBD1750" w14:textId="043984D5" w:rsidR="00B45578" w:rsidRDefault="00B45578" w:rsidP="004C2CFC">
            <w:pPr>
              <w:spacing w:line="440" w:lineRule="exact"/>
              <w:jc w:val="center"/>
              <w:rPr>
                <w:sz w:val="24"/>
              </w:rPr>
            </w:pPr>
            <w:r>
              <w:rPr>
                <w:rFonts w:hint="eastAsia"/>
                <w:sz w:val="24"/>
              </w:rPr>
              <w:t>矩阵</w:t>
            </w:r>
          </w:p>
        </w:tc>
        <w:tc>
          <w:tcPr>
            <w:tcW w:w="5179" w:type="dxa"/>
            <w:tcBorders>
              <w:bottom w:val="single" w:sz="12" w:space="0" w:color="auto"/>
            </w:tcBorders>
          </w:tcPr>
          <w:p w14:paraId="48D5CC99" w14:textId="77777777" w:rsidR="00B45578" w:rsidRPr="00B45578" w:rsidRDefault="00B45578" w:rsidP="00B45578">
            <w:pPr>
              <w:spacing w:line="440" w:lineRule="exact"/>
              <w:rPr>
                <w:sz w:val="24"/>
              </w:rPr>
            </w:pPr>
            <w:r w:rsidRPr="00B45578">
              <w:rPr>
                <w:sz w:val="24"/>
              </w:rPr>
              <w:t>[[380.9209177    0.         285.26467959]</w:t>
            </w:r>
          </w:p>
          <w:p w14:paraId="4D16E49F" w14:textId="77777777" w:rsidR="00B45578" w:rsidRPr="00B45578" w:rsidRDefault="00B45578" w:rsidP="00B45578">
            <w:pPr>
              <w:spacing w:line="440" w:lineRule="exact"/>
              <w:rPr>
                <w:sz w:val="24"/>
              </w:rPr>
            </w:pPr>
            <w:r w:rsidRPr="00B45578">
              <w:rPr>
                <w:sz w:val="24"/>
              </w:rPr>
              <w:t xml:space="preserve"> </w:t>
            </w:r>
            <w:proofErr w:type="gramStart"/>
            <w:r w:rsidRPr="00B45578">
              <w:rPr>
                <w:sz w:val="24"/>
              </w:rPr>
              <w:t>[  0</w:t>
            </w:r>
            <w:proofErr w:type="gramEnd"/>
            <w:r w:rsidRPr="00B45578">
              <w:rPr>
                <w:sz w:val="24"/>
              </w:rPr>
              <w:t>.         424.27147833 299.06011645]</w:t>
            </w:r>
          </w:p>
          <w:p w14:paraId="1C60E354" w14:textId="024D75D7" w:rsidR="00B45578" w:rsidRDefault="00B45578" w:rsidP="00B45578">
            <w:pPr>
              <w:spacing w:line="440" w:lineRule="exact"/>
              <w:rPr>
                <w:sz w:val="24"/>
              </w:rPr>
            </w:pPr>
            <w:r w:rsidRPr="00B45578">
              <w:rPr>
                <w:sz w:val="24"/>
              </w:rPr>
              <w:t xml:space="preserve"> </w:t>
            </w:r>
            <w:proofErr w:type="gramStart"/>
            <w:r w:rsidRPr="00B45578">
              <w:rPr>
                <w:sz w:val="24"/>
              </w:rPr>
              <w:t>[  0</w:t>
            </w:r>
            <w:proofErr w:type="gramEnd"/>
            <w:r w:rsidRPr="00B45578">
              <w:rPr>
                <w:sz w:val="24"/>
              </w:rPr>
              <w:t>.           0.           1.        ]]</w:t>
            </w:r>
          </w:p>
        </w:tc>
      </w:tr>
      <w:tr w:rsidR="00B45578" w14:paraId="77B8FF28" w14:textId="77777777" w:rsidTr="00E5297B">
        <w:trPr>
          <w:trHeight w:val="402"/>
          <w:jc w:val="center"/>
        </w:trPr>
        <w:tc>
          <w:tcPr>
            <w:tcW w:w="1376" w:type="dxa"/>
            <w:tcBorders>
              <w:top w:val="single" w:sz="12" w:space="0" w:color="auto"/>
              <w:bottom w:val="single" w:sz="18" w:space="0" w:color="auto"/>
            </w:tcBorders>
            <w:vAlign w:val="center"/>
          </w:tcPr>
          <w:p w14:paraId="61B098A2" w14:textId="77777777" w:rsidR="00B45578" w:rsidRDefault="00B45578" w:rsidP="004C2CFC">
            <w:pPr>
              <w:spacing w:line="440" w:lineRule="exact"/>
              <w:jc w:val="center"/>
              <w:rPr>
                <w:sz w:val="24"/>
              </w:rPr>
            </w:pPr>
            <w:r>
              <w:rPr>
                <w:rFonts w:hint="eastAsia"/>
                <w:sz w:val="24"/>
              </w:rPr>
              <w:t>畸变系数</w:t>
            </w:r>
            <w:r>
              <w:rPr>
                <w:rFonts w:hint="eastAsia"/>
                <w:sz w:val="24"/>
              </w:rPr>
              <w:lastRenderedPageBreak/>
              <w:t>矩阵</w:t>
            </w:r>
          </w:p>
        </w:tc>
        <w:tc>
          <w:tcPr>
            <w:tcW w:w="5179" w:type="dxa"/>
            <w:tcBorders>
              <w:top w:val="single" w:sz="12" w:space="0" w:color="auto"/>
              <w:bottom w:val="single" w:sz="18" w:space="0" w:color="auto"/>
            </w:tcBorders>
          </w:tcPr>
          <w:p w14:paraId="4EDC626E" w14:textId="18A7726C" w:rsidR="00B45578" w:rsidRDefault="00B45578" w:rsidP="00E5297B">
            <w:pPr>
              <w:spacing w:line="440" w:lineRule="exact"/>
              <w:rPr>
                <w:sz w:val="24"/>
              </w:rPr>
            </w:pPr>
            <w:r w:rsidRPr="00B45578">
              <w:rPr>
                <w:sz w:val="24"/>
              </w:rPr>
              <w:lastRenderedPageBreak/>
              <w:t>[0.07327292 -0.23831627 -0.</w:t>
            </w:r>
            <w:proofErr w:type="gramStart"/>
            <w:r w:rsidRPr="00B45578">
              <w:rPr>
                <w:sz w:val="24"/>
              </w:rPr>
              <w:t xml:space="preserve">00526915  </w:t>
            </w:r>
            <w:r w:rsidRPr="00B45578">
              <w:rPr>
                <w:sz w:val="24"/>
              </w:rPr>
              <w:lastRenderedPageBreak/>
              <w:t>0.01275857</w:t>
            </w:r>
            <w:proofErr w:type="gramEnd"/>
            <w:r w:rsidRPr="00B45578">
              <w:rPr>
                <w:sz w:val="24"/>
              </w:rPr>
              <w:t xml:space="preserve">  </w:t>
            </w:r>
            <w:r w:rsidR="00E5297B">
              <w:rPr>
                <w:sz w:val="24"/>
              </w:rPr>
              <w:t xml:space="preserve">     </w:t>
            </w:r>
            <w:r w:rsidRPr="00B45578">
              <w:rPr>
                <w:sz w:val="24"/>
              </w:rPr>
              <w:t>0.2801697 ]</w:t>
            </w:r>
          </w:p>
        </w:tc>
      </w:tr>
    </w:tbl>
    <w:p w14:paraId="2986FACE" w14:textId="18566037" w:rsidR="008A20C4" w:rsidRDefault="00B45578" w:rsidP="00217509">
      <w:pPr>
        <w:spacing w:line="440" w:lineRule="exact"/>
        <w:rPr>
          <w:sz w:val="24"/>
        </w:rPr>
      </w:pPr>
      <w:r>
        <w:rPr>
          <w:sz w:val="24"/>
        </w:rPr>
        <w:lastRenderedPageBreak/>
        <w:tab/>
      </w:r>
      <w:r>
        <w:rPr>
          <w:rFonts w:hint="eastAsia"/>
          <w:sz w:val="24"/>
        </w:rPr>
        <w:t>上述结果中，畸变系数矩阵中的系数分别为</w:t>
      </w:r>
      <w:r>
        <w:rPr>
          <w:rFonts w:hint="eastAsia"/>
          <w:iCs/>
          <w:sz w:val="24"/>
        </w:rPr>
        <w:t xml:space="preserve"> </w:t>
      </w:r>
      <m:oMath>
        <m:sSub>
          <m:sSubPr>
            <m:ctrlPr>
              <w:rPr>
                <w:rFonts w:ascii="Cambria Math" w:hAnsi="Cambria Math"/>
                <w:sz w:val="24"/>
              </w:rPr>
            </m:ctrlPr>
          </m:sSubPr>
          <m:e>
            <m:r>
              <w:rPr>
                <w:rFonts w:ascii="Cambria Math" w:hAnsi="Cambria Math"/>
                <w:sz w:val="24"/>
              </w:rPr>
              <m:t>k</m:t>
            </m:r>
          </m:e>
          <m:sub>
            <m:r>
              <m:rPr>
                <m:sty m:val="p"/>
              </m:rPr>
              <w:rPr>
                <w:rFonts w:ascii="Cambria Math" w:hAnsi="Cambria Math"/>
                <w:sz w:val="24"/>
              </w:rPr>
              <m:t>1</m:t>
            </m:r>
          </m:sub>
        </m:sSub>
      </m:oMath>
      <w:r w:rsidRPr="00DF33E5">
        <w:rPr>
          <w:rFonts w:hint="eastAsia"/>
          <w:sz w:val="24"/>
        </w:rPr>
        <w:t>、</w:t>
      </w:r>
      <m:oMath>
        <m:sSub>
          <m:sSubPr>
            <m:ctrlPr>
              <w:rPr>
                <w:rFonts w:ascii="Cambria Math" w:hAnsi="Cambria Math"/>
                <w:sz w:val="24"/>
              </w:rPr>
            </m:ctrlPr>
          </m:sSubPr>
          <m:e>
            <m:r>
              <w:rPr>
                <w:rFonts w:ascii="Cambria Math" w:hAnsi="Cambria Math"/>
                <w:sz w:val="24"/>
              </w:rPr>
              <m:t>k</m:t>
            </m:r>
          </m:e>
          <m:sub>
            <m:r>
              <m:rPr>
                <m:sty m:val="p"/>
              </m:rPr>
              <w:rPr>
                <w:rFonts w:ascii="Cambria Math" w:hAnsi="Cambria Math" w:hint="eastAsia"/>
                <w:sz w:val="24"/>
              </w:rPr>
              <m:t>2</m:t>
            </m:r>
          </m:sub>
        </m:sSub>
      </m:oMath>
      <w:r w:rsidRPr="00DF33E5">
        <w:rPr>
          <w:rFonts w:hint="eastAsia"/>
          <w:sz w:val="24"/>
        </w:rPr>
        <w:t>、</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1</m:t>
            </m:r>
          </m:sub>
        </m:sSub>
      </m:oMath>
      <w:r w:rsidRPr="00DF33E5">
        <w:rPr>
          <w:rFonts w:hint="eastAsia"/>
          <w:sz w:val="24"/>
        </w:rPr>
        <w:t>、</w:t>
      </w:r>
      <m:oMath>
        <m:sSub>
          <m:sSubPr>
            <m:ctrlPr>
              <w:rPr>
                <w:rFonts w:ascii="Cambria Math" w:hAnsi="Cambria Math"/>
                <w:i/>
                <w:sz w:val="24"/>
              </w:rPr>
            </m:ctrlPr>
          </m:sSubPr>
          <m:e>
            <m:r>
              <w:rPr>
                <w:rFonts w:ascii="Cambria Math" w:hAnsi="Cambria Math"/>
                <w:sz w:val="24"/>
              </w:rPr>
              <m:t>p</m:t>
            </m:r>
          </m:e>
          <m:sub>
            <m:r>
              <w:rPr>
                <w:rFonts w:ascii="Cambria Math" w:hAnsi="Cambria Math" w:hint="eastAsia"/>
                <w:sz w:val="24"/>
              </w:rPr>
              <m:t>2</m:t>
            </m:r>
          </m:sub>
        </m:sSub>
        <m:r>
          <w:rPr>
            <w:rFonts w:ascii="Cambria Math" w:hAnsi="Cambria Math" w:hint="eastAsia"/>
            <w:sz w:val="24"/>
          </w:rPr>
          <m:t>、</m:t>
        </m:r>
        <m:sSub>
          <m:sSubPr>
            <m:ctrlPr>
              <w:rPr>
                <w:rFonts w:ascii="Cambria Math" w:hAnsi="Cambria Math"/>
                <w:sz w:val="24"/>
              </w:rPr>
            </m:ctrlPr>
          </m:sSubPr>
          <m:e>
            <m:r>
              <w:rPr>
                <w:rFonts w:ascii="Cambria Math" w:hAnsi="Cambria Math"/>
                <w:sz w:val="24"/>
              </w:rPr>
              <m:t>k</m:t>
            </m:r>
          </m:e>
          <m:sub>
            <m:r>
              <m:rPr>
                <m:sty m:val="p"/>
              </m:rPr>
              <w:rPr>
                <w:rFonts w:ascii="Cambria Math" w:hAnsi="Cambria Math" w:hint="eastAsia"/>
                <w:sz w:val="24"/>
              </w:rPr>
              <m:t>3</m:t>
            </m:r>
          </m:sub>
        </m:sSub>
      </m:oMath>
      <w:r>
        <w:rPr>
          <w:rFonts w:hint="eastAsia"/>
          <w:sz w:val="24"/>
        </w:rPr>
        <w:t>，其中</w:t>
      </w:r>
      <m:oMath>
        <m:sSub>
          <m:sSubPr>
            <m:ctrlPr>
              <w:rPr>
                <w:rFonts w:ascii="Cambria Math" w:hAnsi="Cambria Math"/>
                <w:i/>
                <w:sz w:val="24"/>
              </w:rPr>
            </m:ctrlPr>
          </m:sSubPr>
          <m:e>
            <m:r>
              <w:rPr>
                <w:rFonts w:ascii="Cambria Math" w:hAnsi="Cambria Math" w:hint="eastAsia"/>
                <w:sz w:val="24"/>
              </w:rPr>
              <m:t>k</m:t>
            </m:r>
          </m:e>
          <m:sub>
            <m:r>
              <w:rPr>
                <w:rFonts w:ascii="Cambria Math" w:hAnsi="Cambria Math"/>
                <w:sz w:val="24"/>
              </w:rPr>
              <m:t>i</m:t>
            </m:r>
          </m:sub>
        </m:sSub>
      </m:oMath>
      <w:r>
        <w:rPr>
          <w:rFonts w:hint="eastAsia"/>
          <w:sz w:val="24"/>
        </w:rPr>
        <w:t>（</w:t>
      </w:r>
      <m:oMath>
        <m:r>
          <w:rPr>
            <w:rFonts w:ascii="Cambria Math" w:hAnsi="Cambria Math" w:hint="eastAsia"/>
            <w:sz w:val="24"/>
          </w:rPr>
          <m:t>i</m:t>
        </m:r>
      </m:oMath>
      <w:r>
        <w:rPr>
          <w:sz w:val="24"/>
        </w:rPr>
        <w:t xml:space="preserve"> = 1,2,3</w:t>
      </w:r>
      <w:r>
        <w:rPr>
          <w:rFonts w:hint="eastAsia"/>
          <w:sz w:val="24"/>
        </w:rPr>
        <w:t>）表示径向畸变系数，</w:t>
      </w:r>
      <m:oMath>
        <m:sSub>
          <m:sSubPr>
            <m:ctrlPr>
              <w:rPr>
                <w:rFonts w:ascii="Cambria Math" w:hAnsi="Cambria Math"/>
                <w:i/>
                <w:sz w:val="24"/>
              </w:rPr>
            </m:ctrlPr>
          </m:sSubPr>
          <m:e>
            <m:r>
              <w:rPr>
                <w:rFonts w:ascii="Cambria Math" w:hAnsi="Cambria Math" w:hint="eastAsia"/>
                <w:sz w:val="24"/>
              </w:rPr>
              <m:t>p</m:t>
            </m:r>
          </m:e>
          <m:sub>
            <m:r>
              <w:rPr>
                <w:rFonts w:ascii="Cambria Math" w:hAnsi="Cambria Math"/>
                <w:sz w:val="24"/>
              </w:rPr>
              <m:t>i</m:t>
            </m:r>
          </m:sub>
        </m:sSub>
      </m:oMath>
      <w:r>
        <w:rPr>
          <w:rFonts w:hint="eastAsia"/>
          <w:sz w:val="24"/>
        </w:rPr>
        <w:t>（</w:t>
      </w:r>
      <m:oMath>
        <m:r>
          <w:rPr>
            <w:rFonts w:ascii="Cambria Math" w:hAnsi="Cambria Math"/>
            <w:sz w:val="24"/>
          </w:rPr>
          <m:t>i</m:t>
        </m:r>
      </m:oMath>
      <w:r>
        <w:rPr>
          <w:sz w:val="24"/>
        </w:rPr>
        <w:t xml:space="preserve"> </w:t>
      </w:r>
      <w:r>
        <w:rPr>
          <w:rFonts w:hint="eastAsia"/>
          <w:sz w:val="24"/>
        </w:rPr>
        <w:t>=</w:t>
      </w:r>
      <w:r>
        <w:rPr>
          <w:sz w:val="24"/>
        </w:rPr>
        <w:t xml:space="preserve"> </w:t>
      </w:r>
      <w:r>
        <w:rPr>
          <w:rFonts w:hint="eastAsia"/>
          <w:sz w:val="24"/>
        </w:rPr>
        <w:t>1,</w:t>
      </w:r>
      <w:r>
        <w:rPr>
          <w:sz w:val="24"/>
        </w:rPr>
        <w:t>2</w:t>
      </w:r>
      <w:r>
        <w:rPr>
          <w:rFonts w:hint="eastAsia"/>
          <w:sz w:val="24"/>
        </w:rPr>
        <w:t>）</w:t>
      </w:r>
      <w:r w:rsidR="000B5EB2">
        <w:rPr>
          <w:rFonts w:hint="eastAsia"/>
          <w:sz w:val="24"/>
        </w:rPr>
        <w:t>表示切向畸变系数。</w:t>
      </w:r>
    </w:p>
    <w:p w14:paraId="0CA15BF1" w14:textId="51850E4A" w:rsidR="00217509" w:rsidRDefault="000B5EB2" w:rsidP="00217509">
      <w:pPr>
        <w:spacing w:line="440" w:lineRule="exact"/>
        <w:rPr>
          <w:sz w:val="24"/>
        </w:rPr>
      </w:pPr>
      <w:r>
        <w:rPr>
          <w:sz w:val="24"/>
        </w:rPr>
        <w:tab/>
      </w:r>
      <w:r>
        <w:rPr>
          <w:rFonts w:hint="eastAsia"/>
          <w:sz w:val="24"/>
        </w:rPr>
        <w:t>由于相机的内参数是该相机的属性参数，不会因为其他外在因素而发生改变。因此，进行双目立体相机标定输出的参数为外参数，即旋转矩阵</w:t>
      </w:r>
      <m:oMath>
        <m:r>
          <w:rPr>
            <w:rFonts w:ascii="Cambria Math" w:hAnsi="Cambria Math" w:hint="eastAsia"/>
            <w:sz w:val="24"/>
          </w:rPr>
          <m:t>R</m:t>
        </m:r>
      </m:oMath>
      <w:r>
        <w:rPr>
          <w:rFonts w:hint="eastAsia"/>
          <w:sz w:val="24"/>
        </w:rPr>
        <w:t>和平移矩阵</w:t>
      </w:r>
      <m:oMath>
        <m:r>
          <w:rPr>
            <w:rFonts w:ascii="Cambria Math" w:hAnsi="Cambria Math" w:hint="eastAsia"/>
            <w:sz w:val="24"/>
          </w:rPr>
          <m:t>T</m:t>
        </m:r>
      </m:oMath>
      <w:r>
        <w:rPr>
          <w:rFonts w:hint="eastAsia"/>
          <w:sz w:val="24"/>
        </w:rPr>
        <w:t>，具体结果如表</w:t>
      </w:r>
      <w:r>
        <w:rPr>
          <w:rFonts w:hint="eastAsia"/>
          <w:sz w:val="24"/>
        </w:rPr>
        <w:t>3-3</w:t>
      </w:r>
      <w:r>
        <w:rPr>
          <w:rFonts w:hint="eastAsia"/>
          <w:sz w:val="24"/>
        </w:rPr>
        <w:t>所示。</w:t>
      </w:r>
    </w:p>
    <w:p w14:paraId="59F4026A" w14:textId="1D6E1878" w:rsidR="000B5EB2" w:rsidRDefault="000B5EB2" w:rsidP="00E5297B">
      <w:pPr>
        <w:pStyle w:val="aff"/>
        <w:spacing w:beforeLines="50" w:before="156"/>
      </w:pPr>
      <w:bookmarkStart w:id="85" w:name="_Hlk40043503"/>
      <w:r>
        <w:rPr>
          <w:rFonts w:hint="eastAsia"/>
        </w:rPr>
        <w:t>表</w:t>
      </w:r>
      <w:r w:rsidRPr="003B7E68">
        <w:rPr>
          <w:rStyle w:val="timenewroman0"/>
          <w:rFonts w:ascii="Times New Roman" w:eastAsia="宋体" w:hAnsi="Times New Roman"/>
          <w:b/>
          <w:bCs/>
        </w:rPr>
        <w:t>3-3</w:t>
      </w:r>
      <w:r>
        <w:rPr>
          <w:rFonts w:hint="eastAsia"/>
        </w:rPr>
        <w:t>双目立体相机标定结果</w:t>
      </w:r>
    </w:p>
    <w:tbl>
      <w:tblPr>
        <w:tblStyle w:val="ad"/>
        <w:tblW w:w="0" w:type="auto"/>
        <w:jc w:val="center"/>
        <w:tblInd w:w="0" w:type="dxa"/>
        <w:tblBorders>
          <w:top w:val="single" w:sz="18" w:space="0" w:color="auto"/>
          <w:left w:val="none" w:sz="0" w:space="0" w:color="auto"/>
          <w:right w:val="none" w:sz="0" w:space="0" w:color="auto"/>
          <w:insideV w:val="none" w:sz="0" w:space="0" w:color="auto"/>
        </w:tblBorders>
        <w:tblLook w:val="04A0" w:firstRow="1" w:lastRow="0" w:firstColumn="1" w:lastColumn="0" w:noHBand="0" w:noVBand="1"/>
      </w:tblPr>
      <w:tblGrid>
        <w:gridCol w:w="1560"/>
        <w:gridCol w:w="5870"/>
      </w:tblGrid>
      <w:tr w:rsidR="000B5EB2" w14:paraId="3B5E7153" w14:textId="77777777" w:rsidTr="00E5297B">
        <w:trPr>
          <w:trHeight w:val="1380"/>
          <w:jc w:val="center"/>
        </w:trPr>
        <w:tc>
          <w:tcPr>
            <w:tcW w:w="1560" w:type="dxa"/>
            <w:tcBorders>
              <w:bottom w:val="single" w:sz="12" w:space="0" w:color="auto"/>
            </w:tcBorders>
            <w:vAlign w:val="center"/>
          </w:tcPr>
          <w:p w14:paraId="010D94C6" w14:textId="6D1F5FDF" w:rsidR="000B5EB2" w:rsidRDefault="000B5EB2" w:rsidP="000B5EB2">
            <w:pPr>
              <w:spacing w:line="440" w:lineRule="exact"/>
              <w:jc w:val="center"/>
              <w:rPr>
                <w:sz w:val="24"/>
              </w:rPr>
            </w:pPr>
            <w:r>
              <w:rPr>
                <w:rFonts w:hint="eastAsia"/>
                <w:sz w:val="24"/>
              </w:rPr>
              <w:t>R</w:t>
            </w:r>
          </w:p>
        </w:tc>
        <w:tc>
          <w:tcPr>
            <w:tcW w:w="5870" w:type="dxa"/>
            <w:tcBorders>
              <w:bottom w:val="single" w:sz="12" w:space="0" w:color="auto"/>
            </w:tcBorders>
          </w:tcPr>
          <w:p w14:paraId="120E7A90" w14:textId="77777777" w:rsidR="000B5EB2" w:rsidRPr="000B5EB2" w:rsidRDefault="000B5EB2" w:rsidP="000B5EB2">
            <w:pPr>
              <w:spacing w:line="440" w:lineRule="exact"/>
              <w:rPr>
                <w:sz w:val="24"/>
              </w:rPr>
            </w:pPr>
            <w:r w:rsidRPr="000B5EB2">
              <w:rPr>
                <w:sz w:val="24"/>
              </w:rPr>
              <w:t>[[ 9.89275923e-</w:t>
            </w:r>
            <w:proofErr w:type="gramStart"/>
            <w:r w:rsidRPr="000B5EB2">
              <w:rPr>
                <w:sz w:val="24"/>
              </w:rPr>
              <w:t>01  7.14897952e</w:t>
            </w:r>
            <w:proofErr w:type="gramEnd"/>
            <w:r w:rsidRPr="000B5EB2">
              <w:rPr>
                <w:sz w:val="24"/>
              </w:rPr>
              <w:t>-04 -1.46056964e-01]</w:t>
            </w:r>
          </w:p>
          <w:p w14:paraId="5080A34E" w14:textId="77777777" w:rsidR="000B5EB2" w:rsidRPr="000B5EB2" w:rsidRDefault="000B5EB2" w:rsidP="000B5EB2">
            <w:pPr>
              <w:spacing w:line="440" w:lineRule="exact"/>
              <w:rPr>
                <w:sz w:val="24"/>
              </w:rPr>
            </w:pPr>
            <w:r w:rsidRPr="000B5EB2">
              <w:rPr>
                <w:sz w:val="24"/>
              </w:rPr>
              <w:t xml:space="preserve"> [-1.47672377e-</w:t>
            </w:r>
            <w:proofErr w:type="gramStart"/>
            <w:r w:rsidRPr="000B5EB2">
              <w:rPr>
                <w:sz w:val="24"/>
              </w:rPr>
              <w:t>03  9.99985866e</w:t>
            </w:r>
            <w:proofErr w:type="gramEnd"/>
            <w:r w:rsidRPr="000B5EB2">
              <w:rPr>
                <w:sz w:val="24"/>
              </w:rPr>
              <w:t>-01 -5.10759227e-03]</w:t>
            </w:r>
          </w:p>
          <w:p w14:paraId="52485129" w14:textId="7205BBA1" w:rsidR="000B5EB2" w:rsidRDefault="000B5EB2" w:rsidP="000B5EB2">
            <w:pPr>
              <w:spacing w:line="440" w:lineRule="exact"/>
              <w:rPr>
                <w:sz w:val="24"/>
              </w:rPr>
            </w:pPr>
            <w:r w:rsidRPr="000B5EB2">
              <w:rPr>
                <w:sz w:val="24"/>
              </w:rPr>
              <w:t xml:space="preserve"> [ 1.46051248e-</w:t>
            </w:r>
            <w:proofErr w:type="gramStart"/>
            <w:r w:rsidRPr="000B5EB2">
              <w:rPr>
                <w:sz w:val="24"/>
              </w:rPr>
              <w:t>01  5.26850385e</w:t>
            </w:r>
            <w:proofErr w:type="gramEnd"/>
            <w:r w:rsidRPr="000B5EB2">
              <w:rPr>
                <w:sz w:val="24"/>
              </w:rPr>
              <w:t>-03  9.89262996e-01]]</w:t>
            </w:r>
          </w:p>
        </w:tc>
      </w:tr>
      <w:tr w:rsidR="000B5EB2" w14:paraId="577A4A2B" w14:textId="77777777" w:rsidTr="00E5297B">
        <w:trPr>
          <w:trHeight w:val="457"/>
          <w:jc w:val="center"/>
        </w:trPr>
        <w:tc>
          <w:tcPr>
            <w:tcW w:w="1560" w:type="dxa"/>
            <w:tcBorders>
              <w:top w:val="single" w:sz="12" w:space="0" w:color="auto"/>
              <w:bottom w:val="single" w:sz="18" w:space="0" w:color="auto"/>
            </w:tcBorders>
            <w:vAlign w:val="center"/>
          </w:tcPr>
          <w:p w14:paraId="312E5F4F" w14:textId="6686CAF1" w:rsidR="000B5EB2" w:rsidRDefault="000B5EB2" w:rsidP="000B5EB2">
            <w:pPr>
              <w:spacing w:line="440" w:lineRule="exact"/>
              <w:jc w:val="center"/>
              <w:rPr>
                <w:sz w:val="24"/>
              </w:rPr>
            </w:pPr>
            <w:r>
              <w:rPr>
                <w:sz w:val="24"/>
              </w:rPr>
              <w:t>T</w:t>
            </w:r>
          </w:p>
        </w:tc>
        <w:tc>
          <w:tcPr>
            <w:tcW w:w="5870" w:type="dxa"/>
            <w:tcBorders>
              <w:top w:val="single" w:sz="12" w:space="0" w:color="auto"/>
              <w:bottom w:val="single" w:sz="18" w:space="0" w:color="auto"/>
            </w:tcBorders>
          </w:tcPr>
          <w:p w14:paraId="5B0B3197" w14:textId="1BE478C0" w:rsidR="000B5EB2" w:rsidRDefault="000B5EB2" w:rsidP="000B5EB2">
            <w:pPr>
              <w:spacing w:line="440" w:lineRule="exact"/>
              <w:rPr>
                <w:sz w:val="24"/>
              </w:rPr>
            </w:pPr>
            <w:r w:rsidRPr="000B5EB2">
              <w:rPr>
                <w:sz w:val="24"/>
              </w:rPr>
              <w:t>[-1.56781191e+</w:t>
            </w:r>
            <w:proofErr w:type="gramStart"/>
            <w:r w:rsidRPr="000B5EB2">
              <w:rPr>
                <w:sz w:val="24"/>
              </w:rPr>
              <w:t>00</w:t>
            </w:r>
            <w:r>
              <w:rPr>
                <w:sz w:val="24"/>
              </w:rPr>
              <w:t xml:space="preserve"> </w:t>
            </w:r>
            <w:r w:rsidRPr="000B5EB2">
              <w:rPr>
                <w:sz w:val="24"/>
              </w:rPr>
              <w:t xml:space="preserve"> 4.82541018e</w:t>
            </w:r>
            <w:proofErr w:type="gramEnd"/>
            <w:r w:rsidRPr="000B5EB2">
              <w:rPr>
                <w:sz w:val="24"/>
              </w:rPr>
              <w:t>-04</w:t>
            </w:r>
            <w:r>
              <w:rPr>
                <w:sz w:val="24"/>
              </w:rPr>
              <w:t xml:space="preserve">  </w:t>
            </w:r>
            <w:r w:rsidRPr="000B5EB2">
              <w:rPr>
                <w:sz w:val="24"/>
              </w:rPr>
              <w:t>-1.64880699e-01]</w:t>
            </w:r>
          </w:p>
        </w:tc>
      </w:tr>
    </w:tbl>
    <w:bookmarkEnd w:id="85"/>
    <w:p w14:paraId="5D8C35D4" w14:textId="28514040" w:rsidR="001577FA" w:rsidRDefault="000B5EB2" w:rsidP="00217509">
      <w:pPr>
        <w:spacing w:line="440" w:lineRule="exact"/>
        <w:rPr>
          <w:sz w:val="24"/>
        </w:rPr>
      </w:pPr>
      <w:r>
        <w:rPr>
          <w:sz w:val="24"/>
        </w:rPr>
        <w:tab/>
      </w:r>
      <w:r w:rsidR="00ED2377">
        <w:rPr>
          <w:rFonts w:hint="eastAsia"/>
          <w:sz w:val="24"/>
        </w:rPr>
        <w:t>因此，只要相机的焦距不变，左右两个相机之间的位置关系就不变，则相机的内外参数不需要重新进行计算，如图</w:t>
      </w:r>
      <w:r w:rsidR="00ED2377">
        <w:rPr>
          <w:rFonts w:hint="eastAsia"/>
          <w:sz w:val="24"/>
        </w:rPr>
        <w:t>3-</w:t>
      </w:r>
      <w:r w:rsidR="00E5297B">
        <w:rPr>
          <w:rFonts w:hint="eastAsia"/>
          <w:sz w:val="24"/>
        </w:rPr>
        <w:t>6</w:t>
      </w:r>
      <w:r w:rsidR="00ED2377">
        <w:rPr>
          <w:rFonts w:hint="eastAsia"/>
          <w:sz w:val="24"/>
        </w:rPr>
        <w:t>为双目立体相机之间的位置关系。</w:t>
      </w:r>
    </w:p>
    <w:p w14:paraId="3906F989" w14:textId="77777777" w:rsidR="00E5297B" w:rsidRDefault="00E5297B" w:rsidP="00E5297B">
      <w:pPr>
        <w:keepNext/>
        <w:jc w:val="center"/>
      </w:pPr>
      <w:r>
        <w:rPr>
          <w:noProof/>
          <w:sz w:val="24"/>
        </w:rPr>
        <w:drawing>
          <wp:inline distT="0" distB="0" distL="0" distR="0" wp14:anchorId="77F22B39" wp14:editId="0E7AB5B6">
            <wp:extent cx="2756848" cy="2067636"/>
            <wp:effectExtent l="0" t="0" r="5715" b="889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stereo_ext.emf"/>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37843" cy="2128382"/>
                    </a:xfrm>
                    <a:prstGeom prst="rect">
                      <a:avLst/>
                    </a:prstGeom>
                  </pic:spPr>
                </pic:pic>
              </a:graphicData>
            </a:graphic>
          </wp:inline>
        </w:drawing>
      </w:r>
    </w:p>
    <w:p w14:paraId="43F119C9" w14:textId="3513B87D" w:rsidR="00676B75" w:rsidRDefault="00E5297B" w:rsidP="00676B75">
      <w:pPr>
        <w:pStyle w:val="aff"/>
      </w:pPr>
      <w:r w:rsidRPr="00E4140F">
        <w:rPr>
          <w:rFonts w:hint="eastAsia"/>
        </w:rPr>
        <w:t>图</w:t>
      </w:r>
      <w:r w:rsidRPr="003B7E68">
        <w:rPr>
          <w:rStyle w:val="timenewroman0"/>
          <w:rFonts w:ascii="Times New Roman" w:eastAsia="宋体" w:hAnsi="Times New Roman"/>
          <w:b/>
          <w:bCs/>
        </w:rPr>
        <w:t>3-6</w:t>
      </w:r>
      <w:r w:rsidRPr="00E4140F">
        <w:t>双目相机与标定面板之间的关系</w:t>
      </w:r>
    </w:p>
    <w:p w14:paraId="5099708C" w14:textId="71EA3999" w:rsidR="00676B75" w:rsidRDefault="00676B75" w:rsidP="00676B75">
      <w:pPr>
        <w:pStyle w:val="afb"/>
      </w:pPr>
      <w:bookmarkStart w:id="86" w:name="_Toc40684961"/>
      <w:r w:rsidRPr="00952121">
        <w:rPr>
          <w:rFonts w:ascii="Times New Roman" w:hAnsi="Times New Roman"/>
        </w:rPr>
        <w:t>3.4</w:t>
      </w:r>
      <w:r>
        <w:t xml:space="preserve"> </w:t>
      </w:r>
      <w:r>
        <w:rPr>
          <w:rFonts w:hint="eastAsia"/>
        </w:rPr>
        <w:t>本章小结</w:t>
      </w:r>
      <w:bookmarkEnd w:id="86"/>
    </w:p>
    <w:p w14:paraId="5BC20C36" w14:textId="146A2406" w:rsidR="00676B75" w:rsidRPr="00E8218D" w:rsidRDefault="00E8218D" w:rsidP="00E8218D">
      <w:pPr>
        <w:spacing w:line="440" w:lineRule="exact"/>
        <w:rPr>
          <w:sz w:val="24"/>
        </w:rPr>
      </w:pPr>
      <w:r>
        <w:rPr>
          <w:sz w:val="24"/>
        </w:rPr>
        <w:tab/>
      </w:r>
      <w:r>
        <w:rPr>
          <w:rFonts w:hint="eastAsia"/>
          <w:sz w:val="24"/>
        </w:rPr>
        <w:t>本章介绍了相机的标定概念以及双目相机的标定原理，通过使用</w:t>
      </w:r>
      <w:r>
        <w:rPr>
          <w:sz w:val="24"/>
        </w:rPr>
        <w:t>OPENCV</w:t>
      </w:r>
      <w:r>
        <w:rPr>
          <w:rFonts w:hint="eastAsia"/>
          <w:sz w:val="24"/>
        </w:rPr>
        <w:t>官方相机标定数据集分别进行单目相机标定和双目相机标定并输出了其标定的内外参数矩阵和畸变系数矩阵。</w:t>
      </w:r>
    </w:p>
    <w:p w14:paraId="0E7697D1" w14:textId="190C619E" w:rsidR="00DD74FB" w:rsidRPr="00DD74FB" w:rsidRDefault="00DD74FB" w:rsidP="00DD74FB">
      <w:pPr>
        <w:pStyle w:val="1"/>
        <w:spacing w:beforeLines="50" w:before="156" w:afterLines="50" w:after="156" w:line="440" w:lineRule="exact"/>
        <w:jc w:val="center"/>
        <w:rPr>
          <w:sz w:val="30"/>
          <w:szCs w:val="30"/>
        </w:rPr>
      </w:pPr>
      <w:bookmarkStart w:id="87" w:name="_Toc40684962"/>
      <w:r w:rsidRPr="00DD74FB">
        <w:rPr>
          <w:rFonts w:hint="eastAsia"/>
          <w:sz w:val="30"/>
          <w:szCs w:val="30"/>
        </w:rPr>
        <w:t>第</w:t>
      </w:r>
      <w:r w:rsidR="00217509">
        <w:rPr>
          <w:rFonts w:hint="eastAsia"/>
          <w:sz w:val="30"/>
          <w:szCs w:val="30"/>
        </w:rPr>
        <w:t>4</w:t>
      </w:r>
      <w:r w:rsidRPr="00DD74FB">
        <w:rPr>
          <w:rFonts w:hint="eastAsia"/>
          <w:sz w:val="30"/>
          <w:szCs w:val="30"/>
        </w:rPr>
        <w:t>章</w:t>
      </w:r>
      <w:r w:rsidRPr="00DD74FB">
        <w:rPr>
          <w:rFonts w:hint="eastAsia"/>
          <w:sz w:val="30"/>
          <w:szCs w:val="30"/>
        </w:rPr>
        <w:t xml:space="preserve"> </w:t>
      </w:r>
      <w:commentRangeStart w:id="88"/>
      <w:r w:rsidRPr="00DD74FB">
        <w:rPr>
          <w:rFonts w:hint="eastAsia"/>
          <w:sz w:val="30"/>
          <w:szCs w:val="30"/>
        </w:rPr>
        <w:t>立体匹配</w:t>
      </w:r>
      <w:r w:rsidR="00C87095">
        <w:rPr>
          <w:rFonts w:hint="eastAsia"/>
          <w:sz w:val="30"/>
          <w:szCs w:val="30"/>
        </w:rPr>
        <w:t>与三维信息获取</w:t>
      </w:r>
      <w:commentRangeEnd w:id="88"/>
      <w:r w:rsidR="004D4753">
        <w:rPr>
          <w:rStyle w:val="aff6"/>
          <w:b w:val="0"/>
          <w:bCs w:val="0"/>
          <w:kern w:val="2"/>
        </w:rPr>
        <w:commentReference w:id="88"/>
      </w:r>
      <w:bookmarkEnd w:id="87"/>
    </w:p>
    <w:p w14:paraId="76AAF78D" w14:textId="582BBFE9" w:rsidR="00DD74FB" w:rsidRDefault="00DB77D0" w:rsidP="005C7E8C">
      <w:pPr>
        <w:spacing w:line="440" w:lineRule="exact"/>
        <w:rPr>
          <w:sz w:val="24"/>
        </w:rPr>
      </w:pPr>
      <w:r>
        <w:tab/>
      </w:r>
      <w:r w:rsidRPr="005C7E8C">
        <w:rPr>
          <w:rFonts w:hint="eastAsia"/>
          <w:sz w:val="24"/>
        </w:rPr>
        <w:t>基于立体视觉的三维信息获取的三维信息获取包括立体匹配、</w:t>
      </w:r>
      <w:proofErr w:type="gramStart"/>
      <w:r w:rsidRPr="005C7E8C">
        <w:rPr>
          <w:rFonts w:hint="eastAsia"/>
          <w:sz w:val="24"/>
        </w:rPr>
        <w:t>视差视差</w:t>
      </w:r>
      <w:proofErr w:type="gramEnd"/>
      <w:r w:rsidRPr="005C7E8C">
        <w:rPr>
          <w:rFonts w:hint="eastAsia"/>
          <w:sz w:val="24"/>
        </w:rPr>
        <w:t>图和深度信息计算以及生成点云信息技术流程，立体匹配主要是通过模仿人类双目视觉产生视差来确定物体远近的原理，对左右相机图像进行特征点匹配，从而计算视差</w:t>
      </w:r>
      <w:r w:rsidR="005C7E8C" w:rsidRPr="005C7E8C">
        <w:rPr>
          <w:rFonts w:hint="eastAsia"/>
          <w:sz w:val="24"/>
        </w:rPr>
        <w:t>，最终生</w:t>
      </w:r>
      <w:r w:rsidR="005C7E8C" w:rsidRPr="005C7E8C">
        <w:rPr>
          <w:rFonts w:hint="eastAsia"/>
          <w:sz w:val="24"/>
        </w:rPr>
        <w:lastRenderedPageBreak/>
        <w:t>成视差图像，然后计算深度信息，最终得到图像的三维信息。</w:t>
      </w:r>
    </w:p>
    <w:p w14:paraId="216E320D" w14:textId="50188B0D" w:rsidR="00FE4F57" w:rsidRDefault="00FE4F57" w:rsidP="00FE4F57">
      <w:pPr>
        <w:pStyle w:val="afb"/>
      </w:pPr>
      <w:bookmarkStart w:id="89" w:name="_Toc40684963"/>
      <w:r w:rsidRPr="00952121">
        <w:rPr>
          <w:rFonts w:ascii="Times New Roman" w:hAnsi="Times New Roman"/>
        </w:rPr>
        <w:t>4.1</w:t>
      </w:r>
      <w:r>
        <w:rPr>
          <w:rFonts w:hint="eastAsia"/>
        </w:rPr>
        <w:t>图像校正</w:t>
      </w:r>
      <w:bookmarkEnd w:id="89"/>
    </w:p>
    <w:p w14:paraId="3780C9E1" w14:textId="7431225B" w:rsidR="00FE4F57" w:rsidRDefault="00FE4F57" w:rsidP="00FE4F57">
      <w:pPr>
        <w:pStyle w:val="afd"/>
      </w:pPr>
      <w:bookmarkStart w:id="90" w:name="_Toc40684964"/>
      <w:r>
        <w:rPr>
          <w:rFonts w:hint="eastAsia"/>
        </w:rPr>
        <w:t>4.1.1</w:t>
      </w:r>
      <w:r w:rsidR="003B7E68">
        <w:t xml:space="preserve"> </w:t>
      </w:r>
      <w:r>
        <w:rPr>
          <w:rFonts w:hint="eastAsia"/>
        </w:rPr>
        <w:t>畸变校正</w:t>
      </w:r>
      <w:bookmarkEnd w:id="90"/>
    </w:p>
    <w:p w14:paraId="566E1FA1" w14:textId="053009DD" w:rsidR="00FE4F57" w:rsidRPr="002A4B16" w:rsidRDefault="00FE4F57" w:rsidP="002A4B16">
      <w:pPr>
        <w:spacing w:line="440" w:lineRule="exact"/>
        <w:rPr>
          <w:sz w:val="24"/>
        </w:rPr>
      </w:pPr>
      <w:r>
        <w:tab/>
      </w:r>
      <w:r w:rsidRPr="002A4B16">
        <w:rPr>
          <w:rFonts w:hint="eastAsia"/>
          <w:sz w:val="24"/>
        </w:rPr>
        <w:t>由第</w:t>
      </w:r>
      <w:r w:rsidRPr="002A4B16">
        <w:rPr>
          <w:rFonts w:hint="eastAsia"/>
          <w:sz w:val="24"/>
        </w:rPr>
        <w:t>2</w:t>
      </w:r>
      <w:r w:rsidRPr="002A4B16">
        <w:rPr>
          <w:rFonts w:hint="eastAsia"/>
          <w:sz w:val="24"/>
        </w:rPr>
        <w:t>章的畸变模型公式（</w:t>
      </w:r>
      <w:r w:rsidRPr="002A4B16">
        <w:rPr>
          <w:rFonts w:hint="eastAsia"/>
          <w:sz w:val="24"/>
        </w:rPr>
        <w:t>2.12</w:t>
      </w:r>
      <w:r w:rsidRPr="002A4B16">
        <w:rPr>
          <w:rFonts w:hint="eastAsia"/>
          <w:sz w:val="24"/>
        </w:rPr>
        <w:t>）和（</w:t>
      </w:r>
      <w:r w:rsidRPr="002A4B16">
        <w:rPr>
          <w:rFonts w:hint="eastAsia"/>
          <w:sz w:val="24"/>
        </w:rPr>
        <w:t>2.13</w:t>
      </w:r>
      <w:r w:rsidRPr="002A4B16">
        <w:rPr>
          <w:rFonts w:hint="eastAsia"/>
          <w:sz w:val="24"/>
        </w:rPr>
        <w:t>）可知，对于</w:t>
      </w:r>
      <w:r w:rsidR="003A23D6" w:rsidRPr="002A4B16">
        <w:rPr>
          <w:rFonts w:hint="eastAsia"/>
          <w:sz w:val="24"/>
        </w:rPr>
        <w:t>相机坐标系下的一个点</w:t>
      </w:r>
      <m:oMath>
        <m:r>
          <w:rPr>
            <w:rFonts w:ascii="Cambria Math" w:hAnsi="Cambria Math" w:hint="eastAsia"/>
            <w:sz w:val="24"/>
          </w:rPr>
          <m:t>P</m:t>
        </m:r>
      </m:oMath>
      <w:r w:rsidR="003A23D6" w:rsidRPr="002A4B16">
        <w:rPr>
          <w:rFonts w:hint="eastAsia"/>
          <w:sz w:val="24"/>
        </w:rPr>
        <w:t>来说，能够通过</w:t>
      </w:r>
      <w:r w:rsidR="003A23D6" w:rsidRPr="002A4B16">
        <w:rPr>
          <w:rFonts w:hint="eastAsia"/>
          <w:sz w:val="24"/>
        </w:rPr>
        <w:t>5</w:t>
      </w:r>
      <w:r w:rsidR="003A23D6" w:rsidRPr="002A4B16">
        <w:rPr>
          <w:rFonts w:hint="eastAsia"/>
          <w:sz w:val="24"/>
        </w:rPr>
        <w:t>个畸变系数计算出该点在图像像素平面上的正确位置。首先，将三维空间点投影到归一化平面，假设点</w:t>
      </w:r>
      <w:r w:rsidR="003A23D6" w:rsidRPr="002A4B16">
        <w:rPr>
          <w:rFonts w:hint="eastAsia"/>
          <w:sz w:val="24"/>
        </w:rPr>
        <w:t>P</w:t>
      </w:r>
      <w:r w:rsidR="003A23D6" w:rsidRPr="002A4B16">
        <w:rPr>
          <w:rFonts w:hint="eastAsia"/>
          <w:sz w:val="24"/>
        </w:rPr>
        <w:t>归一化坐标为</w:t>
      </w:r>
      <m:oMath>
        <m:sSup>
          <m:sSupPr>
            <m:ctrlPr>
              <w:rPr>
                <w:rFonts w:ascii="Cambria Math" w:hAnsi="Cambria Math"/>
                <w:i/>
                <w:sz w:val="24"/>
              </w:rPr>
            </m:ctrlPr>
          </m:sSupPr>
          <m:e>
            <m:r>
              <w:rPr>
                <w:rFonts w:ascii="Cambria Math" w:hAnsi="Cambria Math" w:hint="eastAsia"/>
                <w:sz w:val="24"/>
              </w:rPr>
              <m:t>[</m:t>
            </m:r>
            <m:r>
              <w:rPr>
                <w:rFonts w:ascii="Cambria Math" w:hAnsi="Cambria Math"/>
                <w:sz w:val="24"/>
              </w:rPr>
              <m:t>x,y]</m:t>
            </m:r>
          </m:e>
          <m:sup>
            <m:r>
              <w:rPr>
                <w:rFonts w:ascii="Cambria Math" w:hAnsi="Cambria Math"/>
                <w:sz w:val="24"/>
              </w:rPr>
              <m:t>T</m:t>
            </m:r>
          </m:sup>
        </m:sSup>
      </m:oMath>
      <w:r w:rsidR="003A23D6" w:rsidRPr="002A4B16">
        <w:rPr>
          <w:rFonts w:hint="eastAsia"/>
          <w:sz w:val="24"/>
        </w:rPr>
        <w:t>，对归一化平面上的点分别计算切向畸变和纵向畸变，如下式：</w:t>
      </w:r>
    </w:p>
    <w:p w14:paraId="1EF71929" w14:textId="7FD9B859" w:rsidR="003A23D6" w:rsidRDefault="003A23D6" w:rsidP="003A23D6">
      <w:pPr>
        <w:pStyle w:val="af9"/>
        <w:spacing w:line="240" w:lineRule="auto"/>
      </w:pPr>
      <w:r>
        <w:rPr>
          <w:rFonts w:ascii="Times New Roman" w:hAnsi="Times New Roman"/>
        </w:rPr>
        <w:tab/>
      </w:r>
      <w:r>
        <w:rPr>
          <w:rFonts w:ascii="Times New Roman" w:hAnsi="Times New Roman"/>
        </w:rPr>
        <w:tab/>
      </w:r>
      <m:oMath>
        <m:d>
          <m:dPr>
            <m:begChr m:val="{"/>
            <m:endChr m:val=""/>
            <m:ctrlPr/>
          </m:dPr>
          <m:e>
            <m:eqArr>
              <m:eqArrPr>
                <m:ctrlPr/>
              </m:eqArrPr>
              <m:e>
                <m:sSub>
                  <m:sSubPr>
                    <m:ctrlPr/>
                  </m:sSubPr>
                  <m:e>
                    <m:r>
                      <w:rPr>
                        <w:rFonts w:hint="eastAsia"/>
                      </w:rPr>
                      <m:t>x</m:t>
                    </m:r>
                  </m:e>
                  <m:sub>
                    <m:r>
                      <m:t>distorted</m:t>
                    </m:r>
                  </m:sub>
                </m:sSub>
                <m:r>
                  <m:rPr>
                    <m:sty m:val="p"/>
                  </m:rPr>
                  <m:t>=</m:t>
                </m:r>
                <m:r>
                  <m:t>x</m:t>
                </m:r>
                <m:d>
                  <m:dPr>
                    <m:ctrlPr/>
                  </m:dPr>
                  <m:e>
                    <m:r>
                      <m:rPr>
                        <m:sty m:val="p"/>
                      </m:rPr>
                      <m:t xml:space="preserve">1 + </m:t>
                    </m:r>
                    <m:sSub>
                      <m:sSubPr>
                        <m:ctrlPr/>
                      </m:sSubPr>
                      <m:e>
                        <m:r>
                          <m:t>k</m:t>
                        </m:r>
                      </m:e>
                      <m:sub>
                        <m:r>
                          <m:rPr>
                            <m:sty m:val="p"/>
                          </m:rPr>
                          <m:t>1</m:t>
                        </m:r>
                      </m:sub>
                    </m:sSub>
                    <m:sSup>
                      <m:sSupPr>
                        <m:ctrlPr/>
                      </m:sSupPr>
                      <m:e>
                        <m:r>
                          <m:t>r</m:t>
                        </m:r>
                      </m:e>
                      <m:sup>
                        <m:r>
                          <m:rPr>
                            <m:sty m:val="p"/>
                          </m:rPr>
                          <m:t>2</m:t>
                        </m:r>
                      </m:sup>
                    </m:sSup>
                    <m:r>
                      <m:rPr>
                        <m:sty m:val="p"/>
                      </m:rPr>
                      <m:t xml:space="preserve"> +  </m:t>
                    </m:r>
                    <m:sSub>
                      <m:sSubPr>
                        <m:ctrlPr/>
                      </m:sSubPr>
                      <m:e>
                        <m:r>
                          <m:t>k</m:t>
                        </m:r>
                      </m:e>
                      <m:sub>
                        <m:r>
                          <m:rPr>
                            <m:sty m:val="p"/>
                          </m:rPr>
                          <m:t>2</m:t>
                        </m:r>
                      </m:sub>
                    </m:sSub>
                    <m:sSup>
                      <m:sSupPr>
                        <m:ctrlPr/>
                      </m:sSupPr>
                      <m:e>
                        <m:r>
                          <m:t>r</m:t>
                        </m:r>
                      </m:e>
                      <m:sup>
                        <m:r>
                          <m:rPr>
                            <m:sty m:val="p"/>
                          </m:rPr>
                          <m:t>4</m:t>
                        </m:r>
                      </m:sup>
                    </m:sSup>
                    <m:r>
                      <m:rPr>
                        <m:sty m:val="p"/>
                      </m:rPr>
                      <m:t xml:space="preserve">+  </m:t>
                    </m:r>
                    <m:sSub>
                      <m:sSubPr>
                        <m:ctrlPr/>
                      </m:sSubPr>
                      <m:e>
                        <m:r>
                          <m:t>k</m:t>
                        </m:r>
                      </m:e>
                      <m:sub>
                        <m:r>
                          <m:rPr>
                            <m:sty m:val="p"/>
                          </m:rPr>
                          <m:t>3</m:t>
                        </m:r>
                      </m:sub>
                    </m:sSub>
                    <m:sSup>
                      <m:sSupPr>
                        <m:ctrlPr/>
                      </m:sSupPr>
                      <m:e>
                        <m:r>
                          <m:t>r</m:t>
                        </m:r>
                      </m:e>
                      <m:sup>
                        <m:r>
                          <m:rPr>
                            <m:sty m:val="p"/>
                          </m:rPr>
                          <m:t>6</m:t>
                        </m:r>
                      </m:sup>
                    </m:sSup>
                  </m:e>
                </m:d>
                <m:r>
                  <m:rPr>
                    <m:sty m:val="p"/>
                  </m:rPr>
                  <m:t xml:space="preserve">+ </m:t>
                </m:r>
                <m:r>
                  <w:rPr>
                    <w:szCs w:val="21"/>
                  </w:rPr>
                  <m:t>x</m:t>
                </m:r>
                <m:r>
                  <m:rPr>
                    <m:sty m:val="p"/>
                  </m:rPr>
                  <w:rPr>
                    <w:rFonts w:hint="eastAsia"/>
                    <w:szCs w:val="21"/>
                  </w:rPr>
                  <m:t>+2</m:t>
                </m:r>
                <m:sSub>
                  <m:sSubPr>
                    <m:ctrlPr>
                      <w:rPr>
                        <w:szCs w:val="21"/>
                      </w:rPr>
                    </m:ctrlPr>
                  </m:sSubPr>
                  <m:e>
                    <m:r>
                      <w:rPr>
                        <w:szCs w:val="21"/>
                      </w:rPr>
                      <m:t>p</m:t>
                    </m:r>
                  </m:e>
                  <m:sub>
                    <m:r>
                      <m:rPr>
                        <m:sty m:val="p"/>
                      </m:rPr>
                      <w:rPr>
                        <w:szCs w:val="21"/>
                      </w:rPr>
                      <m:t>1</m:t>
                    </m:r>
                  </m:sub>
                </m:sSub>
                <m:r>
                  <w:rPr>
                    <w:szCs w:val="21"/>
                  </w:rPr>
                  <m:t>xy</m:t>
                </m:r>
                <m:r>
                  <m:rPr>
                    <m:sty m:val="p"/>
                  </m:rPr>
                  <w:rPr>
                    <w:szCs w:val="21"/>
                  </w:rPr>
                  <m:t xml:space="preserve">+ </m:t>
                </m:r>
                <m:sSub>
                  <m:sSubPr>
                    <m:ctrlPr>
                      <w:rPr>
                        <w:szCs w:val="21"/>
                      </w:rPr>
                    </m:ctrlPr>
                  </m:sSubPr>
                  <m:e>
                    <m:r>
                      <w:rPr>
                        <w:szCs w:val="21"/>
                      </w:rPr>
                      <m:t>p</m:t>
                    </m:r>
                  </m:e>
                  <m:sub>
                    <m:r>
                      <m:rPr>
                        <m:sty m:val="p"/>
                      </m:rPr>
                      <w:rPr>
                        <w:szCs w:val="21"/>
                      </w:rPr>
                      <m:t>2</m:t>
                    </m:r>
                  </m:sub>
                </m:sSub>
                <m:r>
                  <m:rPr>
                    <m:sty m:val="p"/>
                  </m:rPr>
                  <w:rPr>
                    <w:szCs w:val="21"/>
                  </w:rPr>
                  <m:t>(</m:t>
                </m:r>
                <m:sSup>
                  <m:sSupPr>
                    <m:ctrlPr>
                      <w:rPr>
                        <w:szCs w:val="21"/>
                      </w:rPr>
                    </m:ctrlPr>
                  </m:sSupPr>
                  <m:e>
                    <m:r>
                      <w:rPr>
                        <w:szCs w:val="21"/>
                      </w:rPr>
                      <m:t>r</m:t>
                    </m:r>
                  </m:e>
                  <m:sup>
                    <m:r>
                      <m:rPr>
                        <m:sty m:val="p"/>
                      </m:rPr>
                      <w:rPr>
                        <w:szCs w:val="21"/>
                      </w:rPr>
                      <m:t>2</m:t>
                    </m:r>
                  </m:sup>
                </m:sSup>
                <m:r>
                  <m:rPr>
                    <m:sty m:val="p"/>
                  </m:rPr>
                  <w:rPr>
                    <w:szCs w:val="21"/>
                  </w:rPr>
                  <m:t>+2</m:t>
                </m:r>
                <m:sSup>
                  <m:sSupPr>
                    <m:ctrlPr>
                      <w:rPr>
                        <w:szCs w:val="21"/>
                      </w:rPr>
                    </m:ctrlPr>
                  </m:sSupPr>
                  <m:e>
                    <m:r>
                      <w:rPr>
                        <w:szCs w:val="21"/>
                      </w:rPr>
                      <m:t>x</m:t>
                    </m:r>
                  </m:e>
                  <m:sup>
                    <m:r>
                      <m:rPr>
                        <m:sty m:val="p"/>
                      </m:rPr>
                      <w:rPr>
                        <w:szCs w:val="21"/>
                      </w:rPr>
                      <m:t>2</m:t>
                    </m:r>
                  </m:sup>
                </m:sSup>
                <m:r>
                  <m:rPr>
                    <m:sty m:val="p"/>
                  </m:rPr>
                  <w:rPr>
                    <w:szCs w:val="21"/>
                  </w:rPr>
                  <m:t>)</m:t>
                </m:r>
                <m:r>
                  <m:rPr>
                    <m:sty m:val="p"/>
                  </m:rPr>
                  <m:t xml:space="preserve"> </m:t>
                </m:r>
              </m:e>
              <m:e>
                <m:sSub>
                  <m:sSubPr>
                    <m:ctrlPr/>
                  </m:sSubPr>
                  <m:e>
                    <m:r>
                      <m:t>y</m:t>
                    </m:r>
                  </m:e>
                  <m:sub>
                    <m:r>
                      <m:t>distorted</m:t>
                    </m:r>
                  </m:sub>
                </m:sSub>
                <m:r>
                  <m:rPr>
                    <m:sty m:val="p"/>
                  </m:rPr>
                  <m:t xml:space="preserve">= </m:t>
                </m:r>
                <m:r>
                  <m:t>y</m:t>
                </m:r>
                <m:d>
                  <m:dPr>
                    <m:ctrlPr/>
                  </m:dPr>
                  <m:e>
                    <m:r>
                      <m:rPr>
                        <m:sty m:val="p"/>
                      </m:rPr>
                      <m:t xml:space="preserve">1 + </m:t>
                    </m:r>
                    <m:sSub>
                      <m:sSubPr>
                        <m:ctrlPr/>
                      </m:sSubPr>
                      <m:e>
                        <m:r>
                          <m:t>k</m:t>
                        </m:r>
                      </m:e>
                      <m:sub>
                        <m:r>
                          <m:rPr>
                            <m:sty m:val="p"/>
                          </m:rPr>
                          <m:t>1</m:t>
                        </m:r>
                      </m:sub>
                    </m:sSub>
                    <m:sSup>
                      <m:sSupPr>
                        <m:ctrlPr/>
                      </m:sSupPr>
                      <m:e>
                        <m:r>
                          <m:t>r</m:t>
                        </m:r>
                      </m:e>
                      <m:sup>
                        <m:r>
                          <m:rPr>
                            <m:sty m:val="p"/>
                          </m:rPr>
                          <m:t>2</m:t>
                        </m:r>
                      </m:sup>
                    </m:sSup>
                    <m:r>
                      <m:rPr>
                        <m:sty m:val="p"/>
                      </m:rPr>
                      <m:t xml:space="preserve"> +  </m:t>
                    </m:r>
                    <m:sSub>
                      <m:sSubPr>
                        <m:ctrlPr/>
                      </m:sSubPr>
                      <m:e>
                        <m:r>
                          <m:t>k</m:t>
                        </m:r>
                      </m:e>
                      <m:sub>
                        <m:r>
                          <m:rPr>
                            <m:sty m:val="p"/>
                          </m:rPr>
                          <m:t>2</m:t>
                        </m:r>
                      </m:sub>
                    </m:sSub>
                    <m:sSup>
                      <m:sSupPr>
                        <m:ctrlPr/>
                      </m:sSupPr>
                      <m:e>
                        <m:r>
                          <m:t>r</m:t>
                        </m:r>
                      </m:e>
                      <m:sup>
                        <m:r>
                          <m:rPr>
                            <m:sty m:val="p"/>
                          </m:rPr>
                          <m:t>4</m:t>
                        </m:r>
                      </m:sup>
                    </m:sSup>
                    <m:r>
                      <m:rPr>
                        <m:sty m:val="p"/>
                      </m:rPr>
                      <m:t xml:space="preserve">+  </m:t>
                    </m:r>
                    <m:sSub>
                      <m:sSubPr>
                        <m:ctrlPr/>
                      </m:sSubPr>
                      <m:e>
                        <m:r>
                          <m:t>k</m:t>
                        </m:r>
                      </m:e>
                      <m:sub>
                        <m:r>
                          <m:rPr>
                            <m:sty m:val="p"/>
                          </m:rPr>
                          <m:t>3</m:t>
                        </m:r>
                      </m:sub>
                    </m:sSub>
                    <m:sSup>
                      <m:sSupPr>
                        <m:ctrlPr/>
                      </m:sSupPr>
                      <m:e>
                        <m:r>
                          <m:t>r</m:t>
                        </m:r>
                      </m:e>
                      <m:sup>
                        <m:r>
                          <m:rPr>
                            <m:sty m:val="p"/>
                          </m:rPr>
                          <m:t>6</m:t>
                        </m:r>
                      </m:sup>
                    </m:sSup>
                  </m:e>
                </m:d>
                <m:r>
                  <m:rPr>
                    <m:sty m:val="p"/>
                  </m:rPr>
                  <m:t xml:space="preserve">+ </m:t>
                </m:r>
                <m:r>
                  <w:rPr>
                    <w:szCs w:val="21"/>
                  </w:rPr>
                  <m:t>y</m:t>
                </m:r>
                <m:r>
                  <m:rPr>
                    <m:sty m:val="p"/>
                  </m:rPr>
                  <w:rPr>
                    <w:szCs w:val="21"/>
                  </w:rPr>
                  <m:t xml:space="preserve">+ </m:t>
                </m:r>
                <m:sSub>
                  <m:sSubPr>
                    <m:ctrlPr>
                      <w:rPr>
                        <w:szCs w:val="21"/>
                      </w:rPr>
                    </m:ctrlPr>
                  </m:sSubPr>
                  <m:e>
                    <m:r>
                      <w:rPr>
                        <w:szCs w:val="21"/>
                      </w:rPr>
                      <m:t>p</m:t>
                    </m:r>
                  </m:e>
                  <m:sub>
                    <m:r>
                      <m:rPr>
                        <m:sty m:val="p"/>
                      </m:rPr>
                      <w:rPr>
                        <w:szCs w:val="21"/>
                      </w:rPr>
                      <m:t>1</m:t>
                    </m:r>
                  </m:sub>
                </m:sSub>
                <m:d>
                  <m:dPr>
                    <m:ctrlPr>
                      <w:rPr>
                        <w:szCs w:val="21"/>
                      </w:rPr>
                    </m:ctrlPr>
                  </m:dPr>
                  <m:e>
                    <m:sSup>
                      <m:sSupPr>
                        <m:ctrlPr>
                          <w:rPr>
                            <w:szCs w:val="21"/>
                          </w:rPr>
                        </m:ctrlPr>
                      </m:sSupPr>
                      <m:e>
                        <m:r>
                          <w:rPr>
                            <w:szCs w:val="21"/>
                          </w:rPr>
                          <m:t>r</m:t>
                        </m:r>
                      </m:e>
                      <m:sup>
                        <m:r>
                          <m:rPr>
                            <m:sty m:val="p"/>
                          </m:rPr>
                          <w:rPr>
                            <w:szCs w:val="21"/>
                          </w:rPr>
                          <m:t>2</m:t>
                        </m:r>
                      </m:sup>
                    </m:sSup>
                    <m:r>
                      <m:rPr>
                        <m:sty m:val="p"/>
                      </m:rPr>
                      <w:rPr>
                        <w:szCs w:val="21"/>
                      </w:rPr>
                      <m:t>+2</m:t>
                    </m:r>
                    <m:sSup>
                      <m:sSupPr>
                        <m:ctrlPr>
                          <w:rPr>
                            <w:szCs w:val="21"/>
                          </w:rPr>
                        </m:ctrlPr>
                      </m:sSupPr>
                      <m:e>
                        <m:r>
                          <w:rPr>
                            <w:szCs w:val="21"/>
                          </w:rPr>
                          <m:t>y</m:t>
                        </m:r>
                      </m:e>
                      <m:sup>
                        <m:r>
                          <m:rPr>
                            <m:sty m:val="p"/>
                          </m:rPr>
                          <w:rPr>
                            <w:szCs w:val="21"/>
                          </w:rPr>
                          <m:t>2</m:t>
                        </m:r>
                      </m:sup>
                    </m:sSup>
                  </m:e>
                </m:d>
                <m:r>
                  <m:rPr>
                    <m:sty m:val="p"/>
                  </m:rPr>
                  <w:rPr>
                    <w:szCs w:val="21"/>
                  </w:rPr>
                  <m:t xml:space="preserve">+ </m:t>
                </m:r>
                <m:r>
                  <m:rPr>
                    <m:sty m:val="p"/>
                  </m:rPr>
                  <w:rPr>
                    <w:rFonts w:hint="eastAsia"/>
                    <w:szCs w:val="21"/>
                  </w:rPr>
                  <m:t>2</m:t>
                </m:r>
                <m:sSub>
                  <m:sSubPr>
                    <m:ctrlPr>
                      <w:rPr>
                        <w:szCs w:val="21"/>
                      </w:rPr>
                    </m:ctrlPr>
                  </m:sSubPr>
                  <m:e>
                    <m:r>
                      <w:rPr>
                        <w:szCs w:val="21"/>
                      </w:rPr>
                      <m:t>p</m:t>
                    </m:r>
                  </m:e>
                  <m:sub>
                    <m:r>
                      <m:rPr>
                        <m:sty m:val="p"/>
                      </m:rPr>
                      <w:rPr>
                        <w:szCs w:val="21"/>
                      </w:rPr>
                      <m:t>2</m:t>
                    </m:r>
                  </m:sub>
                </m:sSub>
                <m:r>
                  <w:rPr>
                    <w:szCs w:val="21"/>
                  </w:rPr>
                  <m:t>xy</m:t>
                </m:r>
              </m:e>
            </m:eqArr>
          </m:e>
        </m:d>
      </m:oMath>
      <w:r>
        <w:tab/>
      </w:r>
      <w:r>
        <w:tab/>
      </w:r>
      <w:r w:rsidRPr="003B7E68">
        <w:rPr>
          <w:rFonts w:hint="eastAsia"/>
        </w:rPr>
        <w:t xml:space="preserve"> </w:t>
      </w:r>
      <w:r w:rsidRPr="003B7E68">
        <w:rPr>
          <w:rStyle w:val="timenewroman0"/>
          <w:rFonts w:ascii="Times New Roman" w:eastAsia="宋体" w:hAnsi="Times New Roman"/>
          <w:b w:val="0"/>
          <w:bCs w:val="0"/>
        </w:rPr>
        <w:t>(4.1)</w:t>
      </w:r>
    </w:p>
    <w:p w14:paraId="5E822072" w14:textId="1D241017" w:rsidR="00140459" w:rsidRPr="002A4B16" w:rsidRDefault="00140459" w:rsidP="002A4B16">
      <w:pPr>
        <w:pStyle w:val="af9"/>
        <w:spacing w:line="276" w:lineRule="auto"/>
        <w:jc w:val="both"/>
        <w:rPr>
          <w:sz w:val="24"/>
        </w:rPr>
      </w:pPr>
      <w:r>
        <w:tab/>
      </w:r>
      <w:r w:rsidRPr="002A4B16">
        <w:rPr>
          <w:rFonts w:hint="eastAsia"/>
          <w:sz w:val="24"/>
        </w:rPr>
        <w:t>将畸变过后的点通过内参数</w:t>
      </w:r>
      <m:oMath>
        <m:r>
          <w:rPr>
            <w:rFonts w:hint="eastAsia"/>
          </w:rPr>
          <m:t>K=</m:t>
        </m:r>
        <m:d>
          <m:dPr>
            <m:begChr m:val="["/>
            <m:endChr m:val="]"/>
            <m:ctrlPr/>
          </m:dPr>
          <m:e>
            <m:m>
              <m:mPr>
                <m:mcs>
                  <m:mc>
                    <m:mcPr>
                      <m:count m:val="3"/>
                      <m:mcJc m:val="center"/>
                    </m:mcPr>
                  </m:mc>
                </m:mcs>
                <m:ctrlPr/>
              </m:mPr>
              <m:mr>
                <m:e>
                  <m:sSub>
                    <m:sSubPr>
                      <m:ctrlPr>
                        <w:rPr>
                          <w:i/>
                        </w:rPr>
                      </m:ctrlPr>
                    </m:sSubPr>
                    <m:e>
                      <m:r>
                        <m:t>f</m:t>
                      </m:r>
                    </m:e>
                    <m:sub>
                      <m:r>
                        <m:t>x</m:t>
                      </m:r>
                    </m:sub>
                  </m:sSub>
                </m:e>
                <m:e>
                  <m:r>
                    <m:rPr>
                      <m:sty m:val="p"/>
                    </m:rPr>
                    <m:t>0</m:t>
                  </m:r>
                </m:e>
                <m:e>
                  <m:sSub>
                    <m:sSubPr>
                      <m:ctrlPr/>
                    </m:sSubPr>
                    <m:e>
                      <m:r>
                        <m:t>u</m:t>
                      </m:r>
                    </m:e>
                    <m:sub>
                      <m:r>
                        <m:rPr>
                          <m:sty m:val="p"/>
                        </m:rPr>
                        <m:t>0</m:t>
                      </m:r>
                    </m:sub>
                  </m:sSub>
                </m:e>
              </m:mr>
              <m:mr>
                <m:e>
                  <m:r>
                    <m:rPr>
                      <m:sty m:val="p"/>
                    </m:rPr>
                    <m:t>0</m:t>
                  </m:r>
                </m:e>
                <m:e>
                  <m:sSub>
                    <m:sSubPr>
                      <m:ctrlPr>
                        <w:rPr>
                          <w:i/>
                        </w:rPr>
                      </m:ctrlPr>
                    </m:sSubPr>
                    <m:e>
                      <m:r>
                        <m:t>f</m:t>
                      </m:r>
                    </m:e>
                    <m:sub>
                      <m:r>
                        <m:t>y</m:t>
                      </m:r>
                    </m:sub>
                  </m:sSub>
                </m:e>
                <m:e>
                  <m:sSub>
                    <m:sSubPr>
                      <m:ctrlPr/>
                    </m:sSubPr>
                    <m:e>
                      <m:r>
                        <m:t>v</m:t>
                      </m:r>
                    </m:e>
                    <m:sub>
                      <m:r>
                        <m:rPr>
                          <m:sty m:val="p"/>
                        </m:rPr>
                        <m:t>0</m:t>
                      </m:r>
                    </m:sub>
                  </m:sSub>
                </m:e>
              </m:mr>
              <m:mr>
                <m:e>
                  <m:r>
                    <m:rPr>
                      <m:sty m:val="p"/>
                    </m:rPr>
                    <m:t>0</m:t>
                  </m:r>
                </m:e>
                <m:e>
                  <m:r>
                    <m:rPr>
                      <m:sty m:val="p"/>
                    </m:rPr>
                    <m:t>0</m:t>
                  </m:r>
                </m:e>
                <m:e>
                  <m:r>
                    <m:rPr>
                      <m:sty m:val="p"/>
                    </m:rPr>
                    <m:t>1</m:t>
                  </m:r>
                </m:e>
              </m:mr>
            </m:m>
          </m:e>
        </m:d>
      </m:oMath>
      <w:r w:rsidRPr="002A4B16">
        <w:rPr>
          <w:rFonts w:hint="eastAsia"/>
          <w:sz w:val="24"/>
        </w:rPr>
        <w:t>投影到像素平面，从而得到点</w:t>
      </w:r>
      <m:oMath>
        <m:r>
          <w:rPr>
            <w:rFonts w:hint="eastAsia"/>
            <w:sz w:val="24"/>
          </w:rPr>
          <m:t>P</m:t>
        </m:r>
      </m:oMath>
      <w:r w:rsidRPr="002A4B16">
        <w:rPr>
          <w:rFonts w:hint="eastAsia"/>
          <w:sz w:val="24"/>
        </w:rPr>
        <w:t>在图像上的正确位置。</w:t>
      </w:r>
    </w:p>
    <w:p w14:paraId="0B89F83C" w14:textId="56984DCC" w:rsidR="00140459" w:rsidRPr="00140459" w:rsidRDefault="00140459" w:rsidP="00140459">
      <w:pPr>
        <w:pStyle w:val="af9"/>
        <w:spacing w:line="240" w:lineRule="auto"/>
      </w:pPr>
      <w:r>
        <w:tab/>
      </w:r>
      <w:r>
        <w:tab/>
        <w:t xml:space="preserve">  </w:t>
      </w:r>
      <m:oMath>
        <m:d>
          <m:dPr>
            <m:begChr m:val="{"/>
            <m:endChr m:val=""/>
            <m:ctrlPr/>
          </m:dPr>
          <m:e>
            <m:eqArr>
              <m:eqArrPr>
                <m:ctrlPr/>
              </m:eqArrPr>
              <m:e>
                <m:r>
                  <w:rPr>
                    <w:rFonts w:hint="eastAsia"/>
                  </w:rPr>
                  <m:t>u</m:t>
                </m:r>
                <m:r>
                  <m:rPr>
                    <m:sty m:val="p"/>
                  </m:rPr>
                  <m:t xml:space="preserve">= </m:t>
                </m:r>
                <m:sSub>
                  <m:sSubPr>
                    <m:ctrlPr/>
                  </m:sSubPr>
                  <m:e>
                    <m:r>
                      <m:t>f</m:t>
                    </m:r>
                  </m:e>
                  <m:sub>
                    <m:r>
                      <m:t>x</m:t>
                    </m:r>
                  </m:sub>
                </m:sSub>
                <m:sSub>
                  <m:sSubPr>
                    <m:ctrlPr/>
                  </m:sSubPr>
                  <m:e>
                    <m:r>
                      <w:rPr>
                        <w:rFonts w:hint="eastAsia"/>
                      </w:rPr>
                      <m:t>x</m:t>
                    </m:r>
                  </m:e>
                  <m:sub>
                    <m:r>
                      <m:t>distorted</m:t>
                    </m:r>
                  </m:sub>
                </m:sSub>
                <m:r>
                  <m:rPr>
                    <m:sty m:val="p"/>
                  </m:rPr>
                  <m:t xml:space="preserve">+ </m:t>
                </m:r>
                <m:sSub>
                  <m:sSubPr>
                    <m:ctrlPr/>
                  </m:sSubPr>
                  <m:e>
                    <m:r>
                      <m:t>u</m:t>
                    </m:r>
                  </m:e>
                  <m:sub>
                    <m:r>
                      <m:rPr>
                        <m:sty m:val="p"/>
                      </m:rPr>
                      <m:t>0</m:t>
                    </m:r>
                  </m:sub>
                </m:sSub>
                <m:r>
                  <m:rPr>
                    <m:sty m:val="p"/>
                  </m:rPr>
                  <m:t xml:space="preserve"> </m:t>
                </m:r>
              </m:e>
              <m:e>
                <m:r>
                  <m:t>v</m:t>
                </m:r>
                <m:r>
                  <m:rPr>
                    <m:sty m:val="p"/>
                  </m:rPr>
                  <m:t xml:space="preserve">= </m:t>
                </m:r>
                <m:sSub>
                  <m:sSubPr>
                    <m:ctrlPr/>
                  </m:sSubPr>
                  <m:e>
                    <m:r>
                      <m:t>f</m:t>
                    </m:r>
                  </m:e>
                  <m:sub>
                    <m:r>
                      <m:t>y</m:t>
                    </m:r>
                  </m:sub>
                </m:sSub>
                <m:sSub>
                  <m:sSubPr>
                    <m:ctrlPr/>
                  </m:sSubPr>
                  <m:e>
                    <m:r>
                      <m:t>y</m:t>
                    </m:r>
                  </m:e>
                  <m:sub>
                    <m:r>
                      <m:t>distorted</m:t>
                    </m:r>
                  </m:sub>
                </m:sSub>
                <m:r>
                  <m:rPr>
                    <m:sty m:val="p"/>
                  </m:rPr>
                  <m:t xml:space="preserve">+ </m:t>
                </m:r>
                <m:sSub>
                  <m:sSubPr>
                    <m:ctrlPr/>
                  </m:sSubPr>
                  <m:e>
                    <m:r>
                      <m:t>v</m:t>
                    </m:r>
                  </m:e>
                  <m:sub>
                    <m:r>
                      <m:rPr>
                        <m:sty m:val="p"/>
                      </m:rPr>
                      <m:t>0</m:t>
                    </m:r>
                  </m:sub>
                </m:sSub>
              </m:e>
            </m:eqArr>
          </m:e>
        </m:d>
      </m:oMath>
      <w:r>
        <w:tab/>
      </w:r>
      <w:r>
        <w:tab/>
        <w:t xml:space="preserve">    </w:t>
      </w:r>
      <w:r>
        <w:tab/>
        <w:t xml:space="preserve">   </w:t>
      </w:r>
      <w:r>
        <w:tab/>
      </w:r>
      <w:r>
        <w:tab/>
      </w:r>
      <w:r>
        <w:tab/>
      </w:r>
      <w:r w:rsidRPr="003B7E68">
        <w:rPr>
          <w:rFonts w:hint="eastAsia"/>
        </w:rPr>
        <w:t xml:space="preserve"> </w:t>
      </w:r>
      <w:r w:rsidRPr="003B7E68">
        <w:rPr>
          <w:rStyle w:val="timenewroman0"/>
          <w:rFonts w:ascii="Times New Roman" w:eastAsia="宋体" w:hAnsi="Times New Roman"/>
          <w:b w:val="0"/>
          <w:bCs w:val="0"/>
        </w:rPr>
        <w:t>(4.2)</w:t>
      </w:r>
    </w:p>
    <w:p w14:paraId="086D2590" w14:textId="624B0CA6" w:rsidR="00FE4F57" w:rsidRDefault="00FE4F57" w:rsidP="00FE4F57">
      <w:pPr>
        <w:pStyle w:val="afd"/>
      </w:pPr>
      <w:bookmarkStart w:id="91" w:name="_Toc40684965"/>
      <w:r>
        <w:rPr>
          <w:rFonts w:hint="eastAsia"/>
        </w:rPr>
        <w:t>4.1.2</w:t>
      </w:r>
      <w:r w:rsidR="003B7E68">
        <w:t xml:space="preserve"> </w:t>
      </w:r>
      <w:r>
        <w:rPr>
          <w:rFonts w:hint="eastAsia"/>
        </w:rPr>
        <w:t>立体校正</w:t>
      </w:r>
      <w:bookmarkEnd w:id="91"/>
    </w:p>
    <w:p w14:paraId="7E5F30FB" w14:textId="77777777" w:rsidR="004644C9" w:rsidRPr="002A4B16" w:rsidRDefault="00140459" w:rsidP="002A4B16">
      <w:pPr>
        <w:spacing w:line="440" w:lineRule="exact"/>
        <w:rPr>
          <w:sz w:val="24"/>
        </w:rPr>
      </w:pPr>
      <w:r>
        <w:tab/>
      </w:r>
      <w:r w:rsidRPr="002A4B16">
        <w:rPr>
          <w:rFonts w:hint="eastAsia"/>
          <w:sz w:val="24"/>
        </w:rPr>
        <w:t>由</w:t>
      </w:r>
      <w:r w:rsidR="00875A47" w:rsidRPr="002A4B16">
        <w:rPr>
          <w:rFonts w:hint="eastAsia"/>
          <w:sz w:val="24"/>
        </w:rPr>
        <w:t>双目相机模型可知，两台相机的光轴处于平行位置且垂直于同一条基线上。因此，三维空间上的点投射到左右图像的同名点所在的极线平行于</w:t>
      </w:r>
      <m:oMath>
        <m:r>
          <w:rPr>
            <w:rFonts w:ascii="Cambria Math" w:hAnsi="Cambria Math" w:hint="eastAsia"/>
            <w:sz w:val="24"/>
          </w:rPr>
          <m:t>X</m:t>
        </m:r>
      </m:oMath>
      <w:proofErr w:type="gramStart"/>
      <w:r w:rsidR="00875A47" w:rsidRPr="002A4B16">
        <w:rPr>
          <w:rFonts w:hint="eastAsia"/>
          <w:sz w:val="24"/>
        </w:rPr>
        <w:t>轴且相互</w:t>
      </w:r>
      <w:proofErr w:type="gramEnd"/>
      <w:r w:rsidR="00875A47" w:rsidRPr="002A4B16">
        <w:rPr>
          <w:rFonts w:hint="eastAsia"/>
          <w:sz w:val="24"/>
        </w:rPr>
        <w:t>对准。但实际上，两台相机的实际情况几乎无法达到理想状态，即共面且极线对准。因此，为了使得两台相机的成像平面进行重新映射，从而满足成像平面共面且极线对准</w:t>
      </w:r>
      <w:r w:rsidR="004644C9" w:rsidRPr="002A4B16">
        <w:rPr>
          <w:rFonts w:hint="eastAsia"/>
          <w:sz w:val="24"/>
        </w:rPr>
        <w:t>，即立体校正。</w:t>
      </w:r>
    </w:p>
    <w:p w14:paraId="147A910B" w14:textId="559D0545" w:rsidR="004644C9" w:rsidRPr="002A4B16" w:rsidRDefault="004644C9" w:rsidP="002A4B16">
      <w:pPr>
        <w:spacing w:line="440" w:lineRule="exact"/>
        <w:ind w:firstLine="420"/>
        <w:rPr>
          <w:sz w:val="24"/>
        </w:rPr>
      </w:pPr>
      <w:r w:rsidRPr="002A4B16">
        <w:rPr>
          <w:rFonts w:hint="eastAsia"/>
          <w:sz w:val="24"/>
        </w:rPr>
        <w:t>在进行立体匹配之前，立体校正是对其要处理的图像进行预处理，从而减少立体匹配的误匹配，优化视差图。立体校正可以分为标定的立体校正和非标定的立体校正。其中标定立体校正算法，需要使用双目相机标定的外参数信息，</w:t>
      </w:r>
      <w:r w:rsidR="004B1D83" w:rsidRPr="002A4B16">
        <w:rPr>
          <w:rFonts w:hint="eastAsia"/>
          <w:sz w:val="24"/>
        </w:rPr>
        <w:t>通过使用双目相机的旋转矩阵和平移矩阵对图像平面进行校正，其代表算法为</w:t>
      </w:r>
      <w:proofErr w:type="spellStart"/>
      <w:r w:rsidR="004B1D83" w:rsidRPr="002A4B16">
        <w:rPr>
          <w:rFonts w:hint="eastAsia"/>
          <w:sz w:val="24"/>
        </w:rPr>
        <w:t>B</w:t>
      </w:r>
      <w:r w:rsidR="004B1D83" w:rsidRPr="002A4B16">
        <w:rPr>
          <w:sz w:val="24"/>
        </w:rPr>
        <w:t>ouguest</w:t>
      </w:r>
      <w:proofErr w:type="spellEnd"/>
      <w:r w:rsidR="004B1D83" w:rsidRPr="002A4B16">
        <w:rPr>
          <w:rFonts w:hint="eastAsia"/>
          <w:sz w:val="24"/>
        </w:rPr>
        <w:t>算法</w:t>
      </w:r>
      <w:r w:rsidR="004B1D83" w:rsidRPr="002A4B16">
        <w:rPr>
          <w:rFonts w:hint="eastAsia"/>
          <w:sz w:val="24"/>
          <w:vertAlign w:val="superscript"/>
        </w:rPr>
        <w:t>[</w:t>
      </w:r>
      <w:r w:rsidR="00E62BEF" w:rsidRPr="002A4B16">
        <w:rPr>
          <w:sz w:val="24"/>
          <w:vertAlign w:val="superscript"/>
        </w:rPr>
        <w:t>34</w:t>
      </w:r>
      <w:r w:rsidR="004B1D83" w:rsidRPr="002A4B16">
        <w:rPr>
          <w:sz w:val="24"/>
          <w:vertAlign w:val="superscript"/>
        </w:rPr>
        <w:t>]</w:t>
      </w:r>
      <w:r w:rsidR="004B1D83" w:rsidRPr="002A4B16">
        <w:rPr>
          <w:rFonts w:hint="eastAsia"/>
          <w:sz w:val="24"/>
        </w:rPr>
        <w:t>；而非标定立体校正则不需要相机的内外参数，通过对应点在两幅图像上的对应关系，计算出相应的单应性矩阵，从而进行立体校正的，其代表算法为</w:t>
      </w:r>
      <w:r w:rsidR="004B1D83" w:rsidRPr="002A4B16">
        <w:rPr>
          <w:rFonts w:hint="eastAsia"/>
          <w:sz w:val="24"/>
        </w:rPr>
        <w:t>Hart</w:t>
      </w:r>
      <w:r w:rsidR="004B1D83" w:rsidRPr="002A4B16">
        <w:rPr>
          <w:sz w:val="24"/>
        </w:rPr>
        <w:t>ley</w:t>
      </w:r>
      <w:r w:rsidR="004B1D83" w:rsidRPr="002A4B16">
        <w:rPr>
          <w:rFonts w:hint="eastAsia"/>
          <w:sz w:val="24"/>
        </w:rPr>
        <w:t>算法</w:t>
      </w:r>
      <w:r w:rsidR="004B1D83" w:rsidRPr="002A4B16">
        <w:rPr>
          <w:rFonts w:hint="eastAsia"/>
          <w:sz w:val="24"/>
          <w:vertAlign w:val="superscript"/>
        </w:rPr>
        <w:t>[</w:t>
      </w:r>
      <w:r w:rsidR="00E62BEF" w:rsidRPr="002A4B16">
        <w:rPr>
          <w:sz w:val="24"/>
          <w:vertAlign w:val="superscript"/>
        </w:rPr>
        <w:t>35</w:t>
      </w:r>
      <w:r w:rsidR="004B1D83" w:rsidRPr="002A4B16">
        <w:rPr>
          <w:sz w:val="24"/>
          <w:vertAlign w:val="superscript"/>
        </w:rPr>
        <w:t>]</w:t>
      </w:r>
      <w:r w:rsidR="004B1D83" w:rsidRPr="002A4B16">
        <w:rPr>
          <w:rFonts w:hint="eastAsia"/>
          <w:sz w:val="24"/>
        </w:rPr>
        <w:t>。</w:t>
      </w:r>
    </w:p>
    <w:p w14:paraId="20BFF96C" w14:textId="77777777" w:rsidR="00E62BEF" w:rsidRDefault="00E62BEF" w:rsidP="00E62BEF">
      <w:pPr>
        <w:keepNext/>
        <w:jc w:val="center"/>
      </w:pPr>
      <w:r>
        <w:rPr>
          <w:rFonts w:hint="eastAsia"/>
          <w:noProof/>
        </w:rPr>
        <w:lastRenderedPageBreak/>
        <w:drawing>
          <wp:inline distT="0" distB="0" distL="0" distR="0" wp14:anchorId="09A276E8" wp14:editId="4C33303D">
            <wp:extent cx="1970314" cy="1384464"/>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70815010651210.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73627" cy="1386792"/>
                    </a:xfrm>
                    <a:prstGeom prst="rect">
                      <a:avLst/>
                    </a:prstGeom>
                  </pic:spPr>
                </pic:pic>
              </a:graphicData>
            </a:graphic>
          </wp:inline>
        </w:drawing>
      </w:r>
      <w:r>
        <w:rPr>
          <w:rFonts w:hint="eastAsia"/>
          <w:noProof/>
        </w:rPr>
        <w:drawing>
          <wp:inline distT="0" distB="0" distL="0" distR="0" wp14:anchorId="7A6C6FF2" wp14:editId="1C10F11B">
            <wp:extent cx="1985405" cy="1384300"/>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7081501071106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01914" cy="1395811"/>
                    </a:xfrm>
                    <a:prstGeom prst="rect">
                      <a:avLst/>
                    </a:prstGeom>
                  </pic:spPr>
                </pic:pic>
              </a:graphicData>
            </a:graphic>
          </wp:inline>
        </w:drawing>
      </w:r>
    </w:p>
    <w:p w14:paraId="03E010E5" w14:textId="415540BA" w:rsidR="00E62BEF" w:rsidRPr="004644C9" w:rsidRDefault="00E62BEF" w:rsidP="00E62BEF">
      <w:pPr>
        <w:pStyle w:val="aff"/>
      </w:pPr>
      <w:r>
        <w:rPr>
          <w:rFonts w:hint="eastAsia"/>
        </w:rPr>
        <w:t>图</w:t>
      </w:r>
      <w:r w:rsidRPr="003B7E68">
        <w:rPr>
          <w:rStyle w:val="timenewroman0"/>
          <w:rFonts w:ascii="Times New Roman" w:eastAsia="宋体" w:hAnsi="Times New Roman"/>
          <w:b/>
          <w:bCs/>
        </w:rPr>
        <w:t>4-1</w:t>
      </w:r>
      <w:r>
        <w:rPr>
          <w:rFonts w:hint="eastAsia"/>
        </w:rPr>
        <w:t>立体校正原理图（左校正前，右校正后）</w:t>
      </w:r>
    </w:p>
    <w:p w14:paraId="6942D548" w14:textId="01E25106" w:rsidR="005C7E8C" w:rsidRDefault="005C7E8C" w:rsidP="00270B4C">
      <w:pPr>
        <w:pStyle w:val="afb"/>
      </w:pPr>
      <w:bookmarkStart w:id="92" w:name="_Toc40684966"/>
      <w:commentRangeStart w:id="93"/>
      <w:r w:rsidRPr="00952121">
        <w:rPr>
          <w:rFonts w:ascii="Times New Roman" w:hAnsi="Times New Roman"/>
        </w:rPr>
        <w:t>4.</w:t>
      </w:r>
      <w:r w:rsidR="00E62BEF" w:rsidRPr="00952121">
        <w:rPr>
          <w:rFonts w:ascii="Times New Roman" w:hAnsi="Times New Roman"/>
        </w:rPr>
        <w:t>2</w:t>
      </w:r>
      <w:r w:rsidR="003B7E68">
        <w:rPr>
          <w:rFonts w:ascii="Times New Roman" w:hAnsi="Times New Roman"/>
        </w:rPr>
        <w:t xml:space="preserve"> </w:t>
      </w:r>
      <w:r>
        <w:rPr>
          <w:rFonts w:hint="eastAsia"/>
        </w:rPr>
        <w:t>立体匹配</w:t>
      </w:r>
      <w:commentRangeEnd w:id="93"/>
      <w:r w:rsidR="004D4753">
        <w:rPr>
          <w:rStyle w:val="aff6"/>
          <w:rFonts w:ascii="Times New Roman" w:hAnsi="Times New Roman"/>
          <w:b w:val="0"/>
          <w:bCs w:val="0"/>
        </w:rPr>
        <w:commentReference w:id="93"/>
      </w:r>
      <w:bookmarkEnd w:id="92"/>
    </w:p>
    <w:p w14:paraId="3136704A" w14:textId="5192A575" w:rsidR="005C7E8C" w:rsidRDefault="005C7E8C" w:rsidP="00270B4C">
      <w:pPr>
        <w:pStyle w:val="afd"/>
      </w:pPr>
      <w:bookmarkStart w:id="94" w:name="_Toc40684967"/>
      <w:r>
        <w:rPr>
          <w:rFonts w:hint="eastAsia"/>
        </w:rPr>
        <w:t>4.</w:t>
      </w:r>
      <w:r w:rsidR="00E62BEF">
        <w:rPr>
          <w:rFonts w:hint="eastAsia"/>
        </w:rPr>
        <w:t>2</w:t>
      </w:r>
      <w:r>
        <w:rPr>
          <w:rFonts w:hint="eastAsia"/>
        </w:rPr>
        <w:t>.1</w:t>
      </w:r>
      <w:r w:rsidR="003B7E68">
        <w:t xml:space="preserve"> </w:t>
      </w:r>
      <w:r w:rsidR="0022792E">
        <w:rPr>
          <w:rFonts w:hint="eastAsia"/>
        </w:rPr>
        <w:t>立体匹配准则</w:t>
      </w:r>
      <w:bookmarkEnd w:id="94"/>
    </w:p>
    <w:p w14:paraId="1D5986B8" w14:textId="5AB8EBA0" w:rsidR="005C7E8C" w:rsidRDefault="0022792E" w:rsidP="005C7E8C">
      <w:pPr>
        <w:spacing w:line="440" w:lineRule="exact"/>
        <w:rPr>
          <w:sz w:val="24"/>
        </w:rPr>
      </w:pPr>
      <w:r>
        <w:rPr>
          <w:sz w:val="24"/>
        </w:rPr>
        <w:tab/>
      </w:r>
      <w:r>
        <w:rPr>
          <w:rFonts w:hint="eastAsia"/>
          <w:sz w:val="24"/>
        </w:rPr>
        <w:t>立体匹配是根据二维图像信息来获取三维信息的过程。由于存在着多种不确定性因素，使得在进行立体匹配过程中很难匹配到正确的对应点。因此，为了更加准确的进行立体匹配，需要对立体匹配过程进行相应的约束，从而剥除误匹配，提高匹配准确度。</w:t>
      </w:r>
      <w:r w:rsidR="001E21FA">
        <w:rPr>
          <w:rFonts w:hint="eastAsia"/>
          <w:sz w:val="24"/>
        </w:rPr>
        <w:t>常用的约束有以下几种。</w:t>
      </w:r>
    </w:p>
    <w:p w14:paraId="03344207" w14:textId="5E2BE4F1" w:rsidR="001E21FA" w:rsidRDefault="001E21FA" w:rsidP="005C7E8C">
      <w:pPr>
        <w:spacing w:line="440" w:lineRule="exact"/>
        <w:rPr>
          <w:sz w:val="24"/>
        </w:rPr>
      </w:pPr>
      <w:r>
        <w:rPr>
          <w:sz w:val="24"/>
        </w:rPr>
        <w:tab/>
      </w:r>
      <w:r>
        <w:rPr>
          <w:rFonts w:hint="eastAsia"/>
          <w:sz w:val="24"/>
        </w:rPr>
        <w:t>（</w:t>
      </w:r>
      <w:r>
        <w:rPr>
          <w:rFonts w:hint="eastAsia"/>
          <w:sz w:val="24"/>
        </w:rPr>
        <w:t>1</w:t>
      </w:r>
      <w:r>
        <w:rPr>
          <w:rFonts w:hint="eastAsia"/>
          <w:sz w:val="24"/>
        </w:rPr>
        <w:t>）极限约束</w:t>
      </w:r>
    </w:p>
    <w:p w14:paraId="54FADCEC" w14:textId="4028A313" w:rsidR="001E21FA" w:rsidRDefault="001E21FA" w:rsidP="005C7E8C">
      <w:pPr>
        <w:spacing w:line="440" w:lineRule="exact"/>
        <w:rPr>
          <w:sz w:val="24"/>
        </w:rPr>
      </w:pPr>
      <w:r>
        <w:rPr>
          <w:sz w:val="24"/>
        </w:rPr>
        <w:tab/>
      </w:r>
      <w:r>
        <w:rPr>
          <w:rFonts w:hint="eastAsia"/>
          <w:sz w:val="24"/>
        </w:rPr>
        <w:t>根据对</w:t>
      </w:r>
      <w:proofErr w:type="gramStart"/>
      <w:r>
        <w:rPr>
          <w:rFonts w:hint="eastAsia"/>
          <w:sz w:val="24"/>
        </w:rPr>
        <w:t>极</w:t>
      </w:r>
      <w:proofErr w:type="gramEnd"/>
      <w:r>
        <w:rPr>
          <w:rFonts w:hint="eastAsia"/>
          <w:sz w:val="24"/>
        </w:rPr>
        <w:t>几何原理可知，由于双目立体处于同一水平位置。因此，空间中的点在两个图像上的对应点一定在相应的极线上，从而将匹配</w:t>
      </w:r>
      <w:proofErr w:type="gramStart"/>
      <w:r>
        <w:rPr>
          <w:rFonts w:hint="eastAsia"/>
          <w:sz w:val="24"/>
        </w:rPr>
        <w:t>搜素范围</w:t>
      </w:r>
      <w:proofErr w:type="gramEnd"/>
      <w:r>
        <w:rPr>
          <w:rFonts w:hint="eastAsia"/>
          <w:sz w:val="24"/>
        </w:rPr>
        <w:t>从面降至了线。在理想状态下，匹配点处于同一高度，从而大大提高了匹配的效率与准确性。</w:t>
      </w:r>
    </w:p>
    <w:p w14:paraId="7204D9EE" w14:textId="144428CB" w:rsidR="001E21FA" w:rsidRDefault="001E21FA" w:rsidP="005C7E8C">
      <w:pPr>
        <w:spacing w:line="440" w:lineRule="exact"/>
        <w:rPr>
          <w:sz w:val="24"/>
        </w:rPr>
      </w:pPr>
      <w:r>
        <w:rPr>
          <w:sz w:val="24"/>
        </w:rPr>
        <w:tab/>
      </w:r>
      <w:r>
        <w:rPr>
          <w:rFonts w:hint="eastAsia"/>
          <w:sz w:val="24"/>
        </w:rPr>
        <w:t>（</w:t>
      </w:r>
      <w:r>
        <w:rPr>
          <w:rFonts w:hint="eastAsia"/>
          <w:sz w:val="24"/>
        </w:rPr>
        <w:t>2</w:t>
      </w:r>
      <w:r>
        <w:rPr>
          <w:rFonts w:hint="eastAsia"/>
          <w:sz w:val="24"/>
        </w:rPr>
        <w:t>）唯一性约束</w:t>
      </w:r>
    </w:p>
    <w:p w14:paraId="15DDA1E8" w14:textId="108E3299" w:rsidR="001E21FA" w:rsidRDefault="001E21FA" w:rsidP="005C7E8C">
      <w:pPr>
        <w:spacing w:line="440" w:lineRule="exact"/>
        <w:rPr>
          <w:sz w:val="24"/>
        </w:rPr>
      </w:pPr>
      <w:r>
        <w:rPr>
          <w:sz w:val="24"/>
        </w:rPr>
        <w:tab/>
      </w:r>
      <w:r>
        <w:rPr>
          <w:rFonts w:hint="eastAsia"/>
          <w:sz w:val="24"/>
        </w:rPr>
        <w:t>对立体视觉而言，通常情况下，空间中的任意一点</w:t>
      </w:r>
      <w:r w:rsidR="0084260D">
        <w:rPr>
          <w:rFonts w:hint="eastAsia"/>
          <w:sz w:val="24"/>
        </w:rPr>
        <w:t>在第一幅图像上的投影点在另一副图像上只能存在一个点与之对应，从而避免重复匹配。但在遮挡或高曝光等区域</w:t>
      </w:r>
    </w:p>
    <w:p w14:paraId="5E1D491C" w14:textId="65028D97" w:rsidR="005C7E8C" w:rsidRDefault="0084260D" w:rsidP="005C7E8C">
      <w:pPr>
        <w:spacing w:line="440" w:lineRule="exact"/>
        <w:rPr>
          <w:sz w:val="24"/>
        </w:rPr>
      </w:pPr>
      <w:r>
        <w:rPr>
          <w:rFonts w:hint="eastAsia"/>
          <w:sz w:val="24"/>
        </w:rPr>
        <w:t>，与之对应点的匹配点是不存在的。</w:t>
      </w:r>
    </w:p>
    <w:p w14:paraId="2DFEC228" w14:textId="02EC9C54" w:rsidR="0084260D" w:rsidRDefault="0084260D" w:rsidP="005C7E8C">
      <w:pPr>
        <w:spacing w:line="440" w:lineRule="exact"/>
        <w:rPr>
          <w:sz w:val="24"/>
        </w:rPr>
      </w:pPr>
      <w:r>
        <w:rPr>
          <w:sz w:val="24"/>
        </w:rPr>
        <w:tab/>
      </w:r>
      <w:r>
        <w:rPr>
          <w:rFonts w:hint="eastAsia"/>
          <w:sz w:val="24"/>
        </w:rPr>
        <w:t>（</w:t>
      </w:r>
      <w:r>
        <w:rPr>
          <w:rFonts w:hint="eastAsia"/>
          <w:sz w:val="24"/>
        </w:rPr>
        <w:t>3</w:t>
      </w:r>
      <w:r>
        <w:rPr>
          <w:rFonts w:hint="eastAsia"/>
          <w:sz w:val="24"/>
        </w:rPr>
        <w:t>）连续性约束</w:t>
      </w:r>
    </w:p>
    <w:p w14:paraId="4A3605A7" w14:textId="67669300" w:rsidR="0084260D" w:rsidRDefault="0084260D" w:rsidP="005C7E8C">
      <w:pPr>
        <w:spacing w:line="440" w:lineRule="exact"/>
        <w:rPr>
          <w:sz w:val="24"/>
        </w:rPr>
      </w:pPr>
      <w:r>
        <w:rPr>
          <w:sz w:val="24"/>
        </w:rPr>
        <w:tab/>
      </w:r>
      <w:r>
        <w:rPr>
          <w:rFonts w:hint="eastAsia"/>
          <w:sz w:val="24"/>
        </w:rPr>
        <w:t>通常情况下，三维世界物体表面是光滑的，除了遮挡区域断层之外，该约束都应当成立。因此，在光滑物体上的视差图和深度图的相应区域变化也是连续的。</w:t>
      </w:r>
    </w:p>
    <w:p w14:paraId="6522609B" w14:textId="5EF853C2" w:rsidR="0084260D" w:rsidRDefault="0084260D" w:rsidP="005C7E8C">
      <w:pPr>
        <w:spacing w:line="440" w:lineRule="exact"/>
        <w:rPr>
          <w:sz w:val="24"/>
        </w:rPr>
      </w:pPr>
      <w:r>
        <w:rPr>
          <w:sz w:val="24"/>
        </w:rPr>
        <w:tab/>
      </w:r>
      <w:r>
        <w:rPr>
          <w:rFonts w:hint="eastAsia"/>
          <w:sz w:val="24"/>
        </w:rPr>
        <w:t>（</w:t>
      </w:r>
      <w:r>
        <w:rPr>
          <w:rFonts w:hint="eastAsia"/>
          <w:sz w:val="24"/>
        </w:rPr>
        <w:t>4</w:t>
      </w:r>
      <w:r>
        <w:rPr>
          <w:rFonts w:hint="eastAsia"/>
          <w:sz w:val="24"/>
        </w:rPr>
        <w:t>）相似性约束</w:t>
      </w:r>
    </w:p>
    <w:p w14:paraId="6F9C6C6C" w14:textId="5BCE6DE3" w:rsidR="0084260D" w:rsidRDefault="0084260D" w:rsidP="005C7E8C">
      <w:pPr>
        <w:spacing w:line="440" w:lineRule="exact"/>
        <w:rPr>
          <w:sz w:val="24"/>
        </w:rPr>
      </w:pPr>
      <w:r>
        <w:rPr>
          <w:sz w:val="24"/>
        </w:rPr>
        <w:tab/>
      </w:r>
      <w:r>
        <w:rPr>
          <w:rFonts w:hint="eastAsia"/>
          <w:sz w:val="24"/>
        </w:rPr>
        <w:t>三维</w:t>
      </w:r>
      <w:r w:rsidR="000A61C1">
        <w:rPr>
          <w:rFonts w:hint="eastAsia"/>
          <w:sz w:val="24"/>
        </w:rPr>
        <w:t>空间</w:t>
      </w:r>
      <w:r>
        <w:rPr>
          <w:rFonts w:hint="eastAsia"/>
          <w:sz w:val="24"/>
        </w:rPr>
        <w:t>物体在不同视角下投影产生的匹配基元（点、线、块）都必须存在相同的或相似的特征属性。但是，</w:t>
      </w:r>
      <w:r w:rsidR="000A61C1">
        <w:rPr>
          <w:rFonts w:hint="eastAsia"/>
          <w:sz w:val="24"/>
        </w:rPr>
        <w:t>图像会</w:t>
      </w:r>
      <w:r>
        <w:rPr>
          <w:rFonts w:hint="eastAsia"/>
          <w:sz w:val="24"/>
        </w:rPr>
        <w:t>由于光</w:t>
      </w:r>
      <w:r w:rsidR="000A61C1">
        <w:rPr>
          <w:rFonts w:hint="eastAsia"/>
          <w:sz w:val="24"/>
        </w:rPr>
        <w:t>照等因素影响使得匹配基元属性发生改变。因此，该约束存在一定的局限性。</w:t>
      </w:r>
    </w:p>
    <w:p w14:paraId="58D012B9" w14:textId="65E9D212" w:rsidR="000A61C1" w:rsidRDefault="000A61C1" w:rsidP="005C7E8C">
      <w:pPr>
        <w:spacing w:line="440" w:lineRule="exact"/>
        <w:rPr>
          <w:sz w:val="24"/>
        </w:rPr>
      </w:pPr>
      <w:r>
        <w:rPr>
          <w:sz w:val="24"/>
        </w:rPr>
        <w:tab/>
      </w:r>
      <w:r>
        <w:rPr>
          <w:rFonts w:hint="eastAsia"/>
          <w:sz w:val="24"/>
        </w:rPr>
        <w:t>（</w:t>
      </w:r>
      <w:r>
        <w:rPr>
          <w:rFonts w:hint="eastAsia"/>
          <w:sz w:val="24"/>
        </w:rPr>
        <w:t>5</w:t>
      </w:r>
      <w:r>
        <w:rPr>
          <w:rFonts w:hint="eastAsia"/>
          <w:sz w:val="24"/>
        </w:rPr>
        <w:t>）顺序一致性</w:t>
      </w:r>
    </w:p>
    <w:p w14:paraId="562CEF8E" w14:textId="2197DA2D" w:rsidR="000A61C1" w:rsidRDefault="000A61C1" w:rsidP="005C7E8C">
      <w:pPr>
        <w:spacing w:line="440" w:lineRule="exact"/>
        <w:rPr>
          <w:sz w:val="24"/>
        </w:rPr>
      </w:pPr>
      <w:r>
        <w:rPr>
          <w:sz w:val="24"/>
        </w:rPr>
        <w:tab/>
      </w:r>
      <w:r>
        <w:rPr>
          <w:rFonts w:hint="eastAsia"/>
          <w:sz w:val="24"/>
        </w:rPr>
        <w:t>三维空间物体上点的位置信息映射在两幅图像上的顺序不会发生改变。但是，如果视差点的方位变化太大，该约束条件不成立。</w:t>
      </w:r>
    </w:p>
    <w:p w14:paraId="5FCB9393" w14:textId="1578AD07" w:rsidR="000A61C1" w:rsidRDefault="000A61C1" w:rsidP="00270B4C">
      <w:pPr>
        <w:pStyle w:val="afd"/>
      </w:pPr>
      <w:bookmarkStart w:id="95" w:name="_Toc40684968"/>
      <w:r>
        <w:rPr>
          <w:rFonts w:hint="eastAsia"/>
        </w:rPr>
        <w:lastRenderedPageBreak/>
        <w:t>4.</w:t>
      </w:r>
      <w:r w:rsidR="00E62BEF">
        <w:rPr>
          <w:rFonts w:hint="eastAsia"/>
        </w:rPr>
        <w:t>2</w:t>
      </w:r>
      <w:r>
        <w:rPr>
          <w:rFonts w:hint="eastAsia"/>
        </w:rPr>
        <w:t>.2</w:t>
      </w:r>
      <w:r w:rsidR="003B7E68">
        <w:t xml:space="preserve"> </w:t>
      </w:r>
      <w:r>
        <w:rPr>
          <w:rFonts w:hint="eastAsia"/>
        </w:rPr>
        <w:t>立体匹配难点</w:t>
      </w:r>
      <w:bookmarkEnd w:id="95"/>
    </w:p>
    <w:p w14:paraId="5999B595" w14:textId="0A19D4F2" w:rsidR="000A61C1" w:rsidRDefault="00A863C4" w:rsidP="005C7E8C">
      <w:pPr>
        <w:spacing w:line="440" w:lineRule="exact"/>
        <w:rPr>
          <w:sz w:val="24"/>
        </w:rPr>
      </w:pPr>
      <w:r>
        <w:rPr>
          <w:sz w:val="24"/>
        </w:rPr>
        <w:tab/>
      </w:r>
      <w:r>
        <w:rPr>
          <w:rFonts w:hint="eastAsia"/>
          <w:sz w:val="24"/>
        </w:rPr>
        <w:t>立体匹配是立体视觉中最具挑战性最为有难度的关键技术之一。双目</w:t>
      </w:r>
      <w:r w:rsidR="00363180">
        <w:rPr>
          <w:rFonts w:hint="eastAsia"/>
          <w:sz w:val="24"/>
        </w:rPr>
        <w:t>立体匹配的主要目的是从不同视角拍摄的三维空间物体的两幅图像中匹配</w:t>
      </w:r>
      <w:proofErr w:type="gramStart"/>
      <w:r w:rsidR="00363180">
        <w:rPr>
          <w:rFonts w:hint="eastAsia"/>
          <w:sz w:val="24"/>
        </w:rPr>
        <w:t>搜素出</w:t>
      </w:r>
      <w:proofErr w:type="gramEnd"/>
      <w:r w:rsidR="00363180">
        <w:rPr>
          <w:rFonts w:hint="eastAsia"/>
          <w:sz w:val="24"/>
        </w:rPr>
        <w:t>匹配点，从而使得根据视差计算三维空间物体的三维信息成为可能。但是，三维空间的场景比较复杂，存在着</w:t>
      </w:r>
      <w:proofErr w:type="gramStart"/>
      <w:r w:rsidR="00363180">
        <w:rPr>
          <w:rFonts w:hint="eastAsia"/>
          <w:sz w:val="24"/>
        </w:rPr>
        <w:t>大量因素</w:t>
      </w:r>
      <w:proofErr w:type="gramEnd"/>
      <w:r w:rsidR="00363180">
        <w:rPr>
          <w:rFonts w:hint="eastAsia"/>
          <w:sz w:val="24"/>
        </w:rPr>
        <w:t>影响物体投射成二维图像的特征表象不一致，例如光照、物体的形状、物体纹理等。主要存在的难点如下：</w:t>
      </w:r>
    </w:p>
    <w:p w14:paraId="32144F51" w14:textId="6B29598F" w:rsidR="009907D2" w:rsidRDefault="00363180" w:rsidP="005C7E8C">
      <w:pPr>
        <w:spacing w:line="440" w:lineRule="exact"/>
        <w:rPr>
          <w:sz w:val="24"/>
        </w:rPr>
      </w:pPr>
      <w:r>
        <w:rPr>
          <w:sz w:val="24"/>
        </w:rPr>
        <w:tab/>
      </w:r>
      <w:r>
        <w:rPr>
          <w:rFonts w:hint="eastAsia"/>
          <w:sz w:val="24"/>
        </w:rPr>
        <w:t>（</w:t>
      </w:r>
      <w:r w:rsidR="009907D2">
        <w:rPr>
          <w:rFonts w:hint="eastAsia"/>
          <w:sz w:val="24"/>
        </w:rPr>
        <w:t>1</w:t>
      </w:r>
      <w:r>
        <w:rPr>
          <w:rFonts w:hint="eastAsia"/>
          <w:sz w:val="24"/>
        </w:rPr>
        <w:t>）</w:t>
      </w:r>
      <w:r w:rsidR="00E341C3">
        <w:rPr>
          <w:rFonts w:hint="eastAsia"/>
          <w:sz w:val="24"/>
        </w:rPr>
        <w:t>遮挡和非连续</w:t>
      </w:r>
    </w:p>
    <w:p w14:paraId="2C5DA6E8" w14:textId="5A9F2B25" w:rsidR="00E341C3" w:rsidRDefault="00E341C3" w:rsidP="005C7E8C">
      <w:pPr>
        <w:spacing w:line="440" w:lineRule="exact"/>
        <w:rPr>
          <w:sz w:val="24"/>
        </w:rPr>
      </w:pPr>
      <w:r>
        <w:rPr>
          <w:sz w:val="24"/>
        </w:rPr>
        <w:tab/>
      </w:r>
      <w:r>
        <w:rPr>
          <w:rFonts w:hint="eastAsia"/>
          <w:sz w:val="24"/>
        </w:rPr>
        <w:t>由于左右两台相机的拍摄角度不同，因此会造成拍摄场景一部分存在第一张图像中而在另一幅图像中不可见的现象。这种情况必然会导致立体匹配</w:t>
      </w:r>
      <w:proofErr w:type="gramStart"/>
      <w:r>
        <w:rPr>
          <w:rFonts w:hint="eastAsia"/>
          <w:sz w:val="24"/>
        </w:rPr>
        <w:t>时搜素</w:t>
      </w:r>
      <w:proofErr w:type="gramEnd"/>
      <w:r>
        <w:rPr>
          <w:rFonts w:hint="eastAsia"/>
          <w:sz w:val="24"/>
        </w:rPr>
        <w:t>图像无法正确匹配从而产生误匹配，如图</w:t>
      </w:r>
      <w:r w:rsidR="00794A8D">
        <w:rPr>
          <w:rFonts w:hint="eastAsia"/>
          <w:sz w:val="24"/>
        </w:rPr>
        <w:t>4</w:t>
      </w:r>
      <w:r w:rsidR="00794A8D">
        <w:rPr>
          <w:sz w:val="24"/>
        </w:rPr>
        <w:t>-1</w:t>
      </w:r>
      <w:r w:rsidR="00794A8D">
        <w:rPr>
          <w:rFonts w:hint="eastAsia"/>
          <w:sz w:val="24"/>
        </w:rPr>
        <w:t>所示。</w:t>
      </w:r>
    </w:p>
    <w:p w14:paraId="4C3A8F7B" w14:textId="1A385932" w:rsidR="00E5297B" w:rsidRDefault="00E5297B" w:rsidP="00E5297B">
      <w:pPr>
        <w:keepNext/>
        <w:jc w:val="center"/>
      </w:pPr>
      <w:r>
        <w:rPr>
          <w:rFonts w:hint="eastAsia"/>
          <w:noProof/>
          <w:sz w:val="24"/>
        </w:rPr>
        <w:drawing>
          <wp:inline distT="0" distB="0" distL="0" distR="0" wp14:anchorId="389AA785" wp14:editId="27C4E53B">
            <wp:extent cx="2127584" cy="1594757"/>
            <wp:effectExtent l="0" t="0" r="6350" b="571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TIM截图2020050922271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43601" cy="1606763"/>
                    </a:xfrm>
                    <a:prstGeom prst="rect">
                      <a:avLst/>
                    </a:prstGeom>
                  </pic:spPr>
                </pic:pic>
              </a:graphicData>
            </a:graphic>
          </wp:inline>
        </w:drawing>
      </w:r>
      <w:r>
        <w:rPr>
          <w:rFonts w:hint="eastAsia"/>
          <w:noProof/>
          <w:sz w:val="24"/>
        </w:rPr>
        <w:drawing>
          <wp:inline distT="0" distB="0" distL="0" distR="0" wp14:anchorId="7EC2886F" wp14:editId="479AC653">
            <wp:extent cx="2079171" cy="1600488"/>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TIM截图2020050922274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18742" cy="1630948"/>
                    </a:xfrm>
                    <a:prstGeom prst="rect">
                      <a:avLst/>
                    </a:prstGeom>
                  </pic:spPr>
                </pic:pic>
              </a:graphicData>
            </a:graphic>
          </wp:inline>
        </w:drawing>
      </w:r>
    </w:p>
    <w:p w14:paraId="274716A4" w14:textId="1AD1088D" w:rsidR="00E5297B" w:rsidRPr="00E5297B" w:rsidRDefault="00E5297B" w:rsidP="00E5297B">
      <w:pPr>
        <w:pStyle w:val="aff"/>
      </w:pPr>
      <w:r w:rsidRPr="000A562C">
        <w:rPr>
          <w:rFonts w:hint="eastAsia"/>
        </w:rPr>
        <w:t>图</w:t>
      </w:r>
      <w:r w:rsidRPr="003B7E68">
        <w:rPr>
          <w:rStyle w:val="timenewroman0"/>
          <w:rFonts w:ascii="Times New Roman" w:eastAsia="宋体" w:hAnsi="Times New Roman"/>
          <w:b/>
          <w:bCs/>
        </w:rPr>
        <w:t>4-</w:t>
      </w:r>
      <w:r w:rsidR="00E62BEF" w:rsidRPr="003B7E68">
        <w:rPr>
          <w:rStyle w:val="timenewroman0"/>
          <w:rFonts w:ascii="Times New Roman" w:eastAsia="宋体" w:hAnsi="Times New Roman"/>
          <w:b/>
          <w:bCs/>
        </w:rPr>
        <w:t>2</w:t>
      </w:r>
      <w:r w:rsidRPr="000A562C">
        <w:t>遮挡和非连续现象</w:t>
      </w:r>
    </w:p>
    <w:p w14:paraId="737B205F" w14:textId="03D5C466" w:rsidR="000A61C1" w:rsidRDefault="00F43867" w:rsidP="005C7E8C">
      <w:pPr>
        <w:spacing w:line="440" w:lineRule="exact"/>
        <w:rPr>
          <w:sz w:val="24"/>
        </w:rPr>
      </w:pPr>
      <w:r>
        <w:rPr>
          <w:sz w:val="24"/>
        </w:rPr>
        <w:tab/>
      </w:r>
      <w:r>
        <w:rPr>
          <w:rFonts w:hint="eastAsia"/>
          <w:sz w:val="24"/>
        </w:rPr>
        <w:t>（</w:t>
      </w:r>
      <w:r>
        <w:rPr>
          <w:rFonts w:hint="eastAsia"/>
          <w:sz w:val="24"/>
        </w:rPr>
        <w:t>2</w:t>
      </w:r>
      <w:r>
        <w:rPr>
          <w:rFonts w:hint="eastAsia"/>
          <w:sz w:val="24"/>
        </w:rPr>
        <w:t>）纹理重复单调或者无纹理</w:t>
      </w:r>
    </w:p>
    <w:p w14:paraId="7F01B6ED" w14:textId="6A7B8B15" w:rsidR="00F43867" w:rsidRDefault="00F43867" w:rsidP="005C7E8C">
      <w:pPr>
        <w:spacing w:line="440" w:lineRule="exact"/>
        <w:rPr>
          <w:sz w:val="24"/>
        </w:rPr>
      </w:pPr>
      <w:r>
        <w:rPr>
          <w:sz w:val="24"/>
        </w:rPr>
        <w:tab/>
      </w:r>
      <w:r w:rsidR="00D71BF9">
        <w:rPr>
          <w:rFonts w:hint="eastAsia"/>
          <w:sz w:val="24"/>
        </w:rPr>
        <w:t>对于图像特征属性来说，纹理信息是一个图像相当直观的特征。如果为图像场景存在大量的重复纹理或者无纹理的区域，立体匹配结果出现大量的误匹配，从而降低了匹配精确度，如图</w:t>
      </w:r>
      <w:r w:rsidR="00D71BF9">
        <w:rPr>
          <w:rFonts w:hint="eastAsia"/>
          <w:sz w:val="24"/>
        </w:rPr>
        <w:t>4-2</w:t>
      </w:r>
      <w:r w:rsidR="00D71BF9">
        <w:rPr>
          <w:rFonts w:hint="eastAsia"/>
          <w:sz w:val="24"/>
        </w:rPr>
        <w:t>所示。</w:t>
      </w:r>
    </w:p>
    <w:p w14:paraId="090DE36F" w14:textId="3AB5A87E" w:rsidR="00A0743B" w:rsidRDefault="00A0743B" w:rsidP="00A0743B">
      <w:pPr>
        <w:keepNext/>
        <w:jc w:val="center"/>
      </w:pPr>
      <w:r>
        <w:rPr>
          <w:rFonts w:hint="eastAsia"/>
          <w:noProof/>
          <w:sz w:val="24"/>
        </w:rPr>
        <w:drawing>
          <wp:inline distT="0" distB="0" distL="0" distR="0" wp14:anchorId="4E22E314" wp14:editId="17B73958">
            <wp:extent cx="1855894" cy="1585868"/>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纹理1.png"/>
                    <pic:cNvPicPr/>
                  </pic:nvPicPr>
                  <pic:blipFill>
                    <a:blip r:embed="rId40">
                      <a:extLst>
                        <a:ext uri="{28A0092B-C50C-407E-A947-70E740481C1C}">
                          <a14:useLocalDpi xmlns:a14="http://schemas.microsoft.com/office/drawing/2010/main" val="0"/>
                        </a:ext>
                      </a:extLst>
                    </a:blip>
                    <a:stretch>
                      <a:fillRect/>
                    </a:stretch>
                  </pic:blipFill>
                  <pic:spPr>
                    <a:xfrm>
                      <a:off x="0" y="0"/>
                      <a:ext cx="1913186" cy="1634824"/>
                    </a:xfrm>
                    <a:prstGeom prst="rect">
                      <a:avLst/>
                    </a:prstGeom>
                  </pic:spPr>
                </pic:pic>
              </a:graphicData>
            </a:graphic>
          </wp:inline>
        </w:drawing>
      </w:r>
      <w:r>
        <w:rPr>
          <w:rFonts w:hint="eastAsia"/>
          <w:noProof/>
          <w:sz w:val="24"/>
        </w:rPr>
        <w:drawing>
          <wp:inline distT="0" distB="0" distL="0" distR="0" wp14:anchorId="660DCEB3" wp14:editId="6B1F9A9D">
            <wp:extent cx="1855046" cy="1585142"/>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纹理2.png"/>
                    <pic:cNvPicPr/>
                  </pic:nvPicPr>
                  <pic:blipFill>
                    <a:blip r:embed="rId41">
                      <a:extLst>
                        <a:ext uri="{28A0092B-C50C-407E-A947-70E740481C1C}">
                          <a14:useLocalDpi xmlns:a14="http://schemas.microsoft.com/office/drawing/2010/main" val="0"/>
                        </a:ext>
                      </a:extLst>
                    </a:blip>
                    <a:stretch>
                      <a:fillRect/>
                    </a:stretch>
                  </pic:blipFill>
                  <pic:spPr>
                    <a:xfrm>
                      <a:off x="0" y="0"/>
                      <a:ext cx="1890756" cy="1615657"/>
                    </a:xfrm>
                    <a:prstGeom prst="rect">
                      <a:avLst/>
                    </a:prstGeom>
                  </pic:spPr>
                </pic:pic>
              </a:graphicData>
            </a:graphic>
          </wp:inline>
        </w:drawing>
      </w:r>
    </w:p>
    <w:p w14:paraId="20939CD1" w14:textId="5777B39A" w:rsidR="00A0743B" w:rsidRPr="00A0743B" w:rsidRDefault="00A0743B" w:rsidP="00A0743B">
      <w:pPr>
        <w:pStyle w:val="aff"/>
      </w:pPr>
      <w:r w:rsidRPr="00E542BF">
        <w:rPr>
          <w:rFonts w:hint="eastAsia"/>
        </w:rPr>
        <w:t>图</w:t>
      </w:r>
      <w:r w:rsidRPr="003B7E68">
        <w:rPr>
          <w:rStyle w:val="timenewroman0"/>
          <w:rFonts w:ascii="Times New Roman" w:eastAsia="宋体" w:hAnsi="Times New Roman"/>
          <w:b/>
          <w:bCs/>
        </w:rPr>
        <w:t>4-</w:t>
      </w:r>
      <w:r w:rsidR="00E62BEF" w:rsidRPr="003B7E68">
        <w:rPr>
          <w:rStyle w:val="timenewroman0"/>
          <w:rFonts w:ascii="Times New Roman" w:eastAsia="宋体" w:hAnsi="Times New Roman"/>
          <w:b/>
          <w:bCs/>
        </w:rPr>
        <w:t>3</w:t>
      </w:r>
      <w:r w:rsidRPr="00E542BF">
        <w:t>纹理重复现象</w:t>
      </w:r>
    </w:p>
    <w:p w14:paraId="50B1DE22" w14:textId="63324DAB" w:rsidR="005C7E8C" w:rsidRDefault="002E6232" w:rsidP="005C7E8C">
      <w:pPr>
        <w:spacing w:line="440" w:lineRule="exact"/>
        <w:rPr>
          <w:sz w:val="24"/>
        </w:rPr>
      </w:pPr>
      <w:r>
        <w:rPr>
          <w:sz w:val="24"/>
        </w:rPr>
        <w:tab/>
      </w:r>
      <w:r>
        <w:rPr>
          <w:rFonts w:hint="eastAsia"/>
          <w:sz w:val="24"/>
        </w:rPr>
        <w:t>（</w:t>
      </w:r>
      <w:r>
        <w:rPr>
          <w:rFonts w:hint="eastAsia"/>
          <w:sz w:val="24"/>
        </w:rPr>
        <w:t>3</w:t>
      </w:r>
      <w:r>
        <w:rPr>
          <w:rFonts w:hint="eastAsia"/>
          <w:sz w:val="24"/>
        </w:rPr>
        <w:t>）深度不连续</w:t>
      </w:r>
    </w:p>
    <w:p w14:paraId="1BDA8326" w14:textId="35A32DD1" w:rsidR="002E6232" w:rsidRDefault="002E6232" w:rsidP="005C7E8C">
      <w:pPr>
        <w:spacing w:line="440" w:lineRule="exact"/>
        <w:rPr>
          <w:sz w:val="24"/>
        </w:rPr>
      </w:pPr>
      <w:r>
        <w:rPr>
          <w:sz w:val="24"/>
        </w:rPr>
        <w:tab/>
      </w:r>
      <w:r>
        <w:rPr>
          <w:rFonts w:hint="eastAsia"/>
          <w:sz w:val="24"/>
        </w:rPr>
        <w:t>对于复杂的三维空间场景来说，一个具有复杂结构的三维空间物体，其表面并不会呈现平滑的过度，从而会导致视差计算的错误，如下图</w:t>
      </w:r>
      <w:r>
        <w:rPr>
          <w:rFonts w:hint="eastAsia"/>
          <w:sz w:val="24"/>
        </w:rPr>
        <w:t>4-3</w:t>
      </w:r>
      <w:r>
        <w:rPr>
          <w:rFonts w:hint="eastAsia"/>
          <w:sz w:val="24"/>
        </w:rPr>
        <w:t>所示。</w:t>
      </w:r>
    </w:p>
    <w:p w14:paraId="0EE97CCB" w14:textId="2190A290" w:rsidR="00A0743B" w:rsidRDefault="00A0743B" w:rsidP="00A0743B">
      <w:pPr>
        <w:keepNext/>
        <w:jc w:val="center"/>
      </w:pPr>
      <w:r>
        <w:rPr>
          <w:rFonts w:hint="eastAsia"/>
          <w:noProof/>
          <w:sz w:val="24"/>
        </w:rPr>
        <w:lastRenderedPageBreak/>
        <w:drawing>
          <wp:inline distT="0" distB="0" distL="0" distR="0" wp14:anchorId="0E6F2C2B" wp14:editId="367B7B56">
            <wp:extent cx="1938620" cy="1687740"/>
            <wp:effectExtent l="0" t="0" r="5080" b="825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岩石1.png"/>
                    <pic:cNvPicPr/>
                  </pic:nvPicPr>
                  <pic:blipFill>
                    <a:blip r:embed="rId42">
                      <a:extLst>
                        <a:ext uri="{28A0092B-C50C-407E-A947-70E740481C1C}">
                          <a14:useLocalDpi xmlns:a14="http://schemas.microsoft.com/office/drawing/2010/main" val="0"/>
                        </a:ext>
                      </a:extLst>
                    </a:blip>
                    <a:stretch>
                      <a:fillRect/>
                    </a:stretch>
                  </pic:blipFill>
                  <pic:spPr>
                    <a:xfrm>
                      <a:off x="0" y="0"/>
                      <a:ext cx="1955843" cy="1702734"/>
                    </a:xfrm>
                    <a:prstGeom prst="rect">
                      <a:avLst/>
                    </a:prstGeom>
                  </pic:spPr>
                </pic:pic>
              </a:graphicData>
            </a:graphic>
          </wp:inline>
        </w:drawing>
      </w:r>
      <w:r>
        <w:rPr>
          <w:noProof/>
        </w:rPr>
        <w:drawing>
          <wp:inline distT="0" distB="0" distL="0" distR="0" wp14:anchorId="44B93695" wp14:editId="3A376749">
            <wp:extent cx="1939805" cy="1688771"/>
            <wp:effectExtent l="0" t="0" r="3810" b="698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岩石2.png"/>
                    <pic:cNvPicPr/>
                  </pic:nvPicPr>
                  <pic:blipFill>
                    <a:blip r:embed="rId43">
                      <a:extLst>
                        <a:ext uri="{28A0092B-C50C-407E-A947-70E740481C1C}">
                          <a14:useLocalDpi xmlns:a14="http://schemas.microsoft.com/office/drawing/2010/main" val="0"/>
                        </a:ext>
                      </a:extLst>
                    </a:blip>
                    <a:stretch>
                      <a:fillRect/>
                    </a:stretch>
                  </pic:blipFill>
                  <pic:spPr>
                    <a:xfrm>
                      <a:off x="0" y="0"/>
                      <a:ext cx="1983987" cy="1727235"/>
                    </a:xfrm>
                    <a:prstGeom prst="rect">
                      <a:avLst/>
                    </a:prstGeom>
                  </pic:spPr>
                </pic:pic>
              </a:graphicData>
            </a:graphic>
          </wp:inline>
        </w:drawing>
      </w:r>
    </w:p>
    <w:p w14:paraId="50217361" w14:textId="647D40B7" w:rsidR="00A0743B" w:rsidRDefault="00A0743B" w:rsidP="00A0743B">
      <w:pPr>
        <w:pStyle w:val="aff"/>
        <w:rPr>
          <w:sz w:val="24"/>
        </w:rPr>
      </w:pPr>
      <w:r w:rsidRPr="00F418D9">
        <w:rPr>
          <w:rFonts w:hint="eastAsia"/>
        </w:rPr>
        <w:t>图</w:t>
      </w:r>
      <w:r w:rsidRPr="00952121">
        <w:rPr>
          <w:rFonts w:ascii="Times New Roman" w:hAnsi="Times New Roman"/>
        </w:rPr>
        <w:t>4-</w:t>
      </w:r>
      <w:r w:rsidR="00E62BEF" w:rsidRPr="00952121">
        <w:rPr>
          <w:rFonts w:ascii="Times New Roman" w:hAnsi="Times New Roman"/>
        </w:rPr>
        <w:t>4</w:t>
      </w:r>
      <w:r w:rsidRPr="00F418D9">
        <w:t>深度不连续现象</w:t>
      </w:r>
    </w:p>
    <w:p w14:paraId="03353C94" w14:textId="2CBE63BA" w:rsidR="005C7E8C" w:rsidRDefault="00E2063D" w:rsidP="005C7E8C">
      <w:pPr>
        <w:spacing w:line="440" w:lineRule="exact"/>
        <w:rPr>
          <w:sz w:val="24"/>
        </w:rPr>
      </w:pPr>
      <w:r>
        <w:rPr>
          <w:sz w:val="24"/>
        </w:rPr>
        <w:tab/>
      </w:r>
      <w:r>
        <w:rPr>
          <w:rFonts w:hint="eastAsia"/>
          <w:sz w:val="24"/>
        </w:rPr>
        <w:t>（</w:t>
      </w:r>
      <w:r>
        <w:rPr>
          <w:rFonts w:hint="eastAsia"/>
          <w:sz w:val="24"/>
        </w:rPr>
        <w:t>4</w:t>
      </w:r>
      <w:r>
        <w:rPr>
          <w:rFonts w:hint="eastAsia"/>
          <w:sz w:val="24"/>
        </w:rPr>
        <w:t>）深度连续变化</w:t>
      </w:r>
    </w:p>
    <w:p w14:paraId="1F04AA0B" w14:textId="5001AD64" w:rsidR="00E2063D" w:rsidRDefault="00E2063D" w:rsidP="005C7E8C">
      <w:pPr>
        <w:spacing w:line="440" w:lineRule="exact"/>
        <w:rPr>
          <w:sz w:val="24"/>
        </w:rPr>
      </w:pPr>
      <w:r>
        <w:rPr>
          <w:sz w:val="24"/>
        </w:rPr>
        <w:tab/>
      </w:r>
      <w:r>
        <w:rPr>
          <w:rFonts w:hint="eastAsia"/>
          <w:sz w:val="24"/>
        </w:rPr>
        <w:t>在三维空间中，由于空间物体的摆放位置不同，从而会产生图像场景的深度连续变化，但由于立体匹配计算得到的视差是离散的，从而视差</w:t>
      </w:r>
      <w:proofErr w:type="gramStart"/>
      <w:r>
        <w:rPr>
          <w:rFonts w:hint="eastAsia"/>
          <w:sz w:val="24"/>
        </w:rPr>
        <w:t>图很难</w:t>
      </w:r>
      <w:proofErr w:type="gramEnd"/>
      <w:r>
        <w:rPr>
          <w:rFonts w:hint="eastAsia"/>
          <w:sz w:val="24"/>
        </w:rPr>
        <w:t>表现出三维场景的深度连续性变化，如图</w:t>
      </w:r>
      <w:r>
        <w:rPr>
          <w:rFonts w:hint="eastAsia"/>
          <w:sz w:val="24"/>
        </w:rPr>
        <w:t>4-4</w:t>
      </w:r>
      <w:r>
        <w:rPr>
          <w:rFonts w:hint="eastAsia"/>
          <w:sz w:val="24"/>
        </w:rPr>
        <w:t>所示。</w:t>
      </w:r>
    </w:p>
    <w:p w14:paraId="6D0CAE49" w14:textId="51C06CA8" w:rsidR="00DA7860" w:rsidRDefault="00DA7860" w:rsidP="00DA7860">
      <w:pPr>
        <w:keepNext/>
        <w:jc w:val="center"/>
      </w:pPr>
      <w:r>
        <w:rPr>
          <w:rFonts w:hint="eastAsia"/>
          <w:noProof/>
          <w:sz w:val="24"/>
        </w:rPr>
        <w:drawing>
          <wp:inline distT="0" distB="0" distL="0" distR="0" wp14:anchorId="47779E3B" wp14:editId="7A823B93">
            <wp:extent cx="1935426" cy="1713650"/>
            <wp:effectExtent l="0" t="0" r="8255" b="127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TIM截图2020051009195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49625" cy="1726222"/>
                    </a:xfrm>
                    <a:prstGeom prst="rect">
                      <a:avLst/>
                    </a:prstGeom>
                  </pic:spPr>
                </pic:pic>
              </a:graphicData>
            </a:graphic>
          </wp:inline>
        </w:drawing>
      </w:r>
      <w:r>
        <w:rPr>
          <w:noProof/>
        </w:rPr>
        <w:drawing>
          <wp:inline distT="0" distB="0" distL="0" distR="0" wp14:anchorId="5E153BAD" wp14:editId="7134715B">
            <wp:extent cx="1944447" cy="1714777"/>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TIM截图2020051009201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88517" cy="1753641"/>
                    </a:xfrm>
                    <a:prstGeom prst="rect">
                      <a:avLst/>
                    </a:prstGeom>
                  </pic:spPr>
                </pic:pic>
              </a:graphicData>
            </a:graphic>
          </wp:inline>
        </w:drawing>
      </w:r>
    </w:p>
    <w:p w14:paraId="6B65AE31" w14:textId="1755E8AC" w:rsidR="00DA7860" w:rsidRDefault="00DA7860" w:rsidP="00DA7860">
      <w:pPr>
        <w:pStyle w:val="aff"/>
        <w:rPr>
          <w:sz w:val="24"/>
        </w:rPr>
      </w:pPr>
      <w:r w:rsidRPr="00000A8B">
        <w:rPr>
          <w:rFonts w:hint="eastAsia"/>
        </w:rPr>
        <w:t>图</w:t>
      </w:r>
      <w:r w:rsidRPr="00952121">
        <w:rPr>
          <w:rFonts w:ascii="Times New Roman" w:hAnsi="Times New Roman"/>
        </w:rPr>
        <w:t>4-</w:t>
      </w:r>
      <w:r w:rsidR="00E62BEF" w:rsidRPr="00952121">
        <w:rPr>
          <w:rFonts w:ascii="Times New Roman" w:hAnsi="Times New Roman"/>
        </w:rPr>
        <w:t>5</w:t>
      </w:r>
      <w:r w:rsidRPr="00000A8B">
        <w:t>深度连续变化现象</w:t>
      </w:r>
    </w:p>
    <w:p w14:paraId="3C1B9DA6" w14:textId="40800199" w:rsidR="005C7E8C" w:rsidRDefault="00D61090" w:rsidP="005C7E8C">
      <w:pPr>
        <w:spacing w:line="440" w:lineRule="exact"/>
        <w:rPr>
          <w:sz w:val="24"/>
        </w:rPr>
      </w:pPr>
      <w:r>
        <w:rPr>
          <w:sz w:val="24"/>
        </w:rPr>
        <w:tab/>
      </w:r>
      <w:r>
        <w:rPr>
          <w:rFonts w:hint="eastAsia"/>
          <w:sz w:val="24"/>
        </w:rPr>
        <w:t>（</w:t>
      </w:r>
      <w:r>
        <w:rPr>
          <w:rFonts w:hint="eastAsia"/>
          <w:sz w:val="24"/>
        </w:rPr>
        <w:t>5</w:t>
      </w:r>
      <w:r>
        <w:rPr>
          <w:rFonts w:hint="eastAsia"/>
          <w:sz w:val="24"/>
        </w:rPr>
        <w:t>）环境光照</w:t>
      </w:r>
    </w:p>
    <w:p w14:paraId="7EE5958C" w14:textId="1C836A47" w:rsidR="009907D2" w:rsidRDefault="00D61090" w:rsidP="005C7E8C">
      <w:pPr>
        <w:spacing w:line="440" w:lineRule="exact"/>
        <w:rPr>
          <w:sz w:val="24"/>
        </w:rPr>
      </w:pPr>
      <w:r>
        <w:rPr>
          <w:sz w:val="24"/>
        </w:rPr>
        <w:tab/>
      </w:r>
      <w:r>
        <w:rPr>
          <w:rFonts w:hint="eastAsia"/>
          <w:sz w:val="24"/>
        </w:rPr>
        <w:t>环境光照问题是计算机视觉的永恒问题。由于物体表面的漫反射在不同视角下会产生不一样的视觉效果。因此，同一个物体在光照的影响下，立体相机拍摄出来的两幅图像会有所不同，从而会影响立体匹配的结果，如图</w:t>
      </w:r>
      <w:r>
        <w:rPr>
          <w:rFonts w:hint="eastAsia"/>
          <w:sz w:val="24"/>
        </w:rPr>
        <w:t>4-5</w:t>
      </w:r>
      <w:r>
        <w:rPr>
          <w:rFonts w:hint="eastAsia"/>
          <w:sz w:val="24"/>
        </w:rPr>
        <w:t>所示。</w:t>
      </w:r>
    </w:p>
    <w:p w14:paraId="34EE9739" w14:textId="77777777" w:rsidR="00DA7860" w:rsidRDefault="00DA7860" w:rsidP="00DA7860">
      <w:pPr>
        <w:keepNext/>
        <w:jc w:val="center"/>
      </w:pPr>
      <w:r>
        <w:rPr>
          <w:rFonts w:hint="eastAsia"/>
          <w:noProof/>
          <w:sz w:val="24"/>
        </w:rPr>
        <w:drawing>
          <wp:inline distT="0" distB="0" distL="0" distR="0" wp14:anchorId="51C81435" wp14:editId="03EDB31D">
            <wp:extent cx="2638425" cy="1733550"/>
            <wp:effectExtent l="0" t="0" r="9525"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环境光.jpg"/>
                    <pic:cNvPicPr/>
                  </pic:nvPicPr>
                  <pic:blipFill>
                    <a:blip r:embed="rId46">
                      <a:extLst>
                        <a:ext uri="{28A0092B-C50C-407E-A947-70E740481C1C}">
                          <a14:useLocalDpi xmlns:a14="http://schemas.microsoft.com/office/drawing/2010/main" val="0"/>
                        </a:ext>
                      </a:extLst>
                    </a:blip>
                    <a:stretch>
                      <a:fillRect/>
                    </a:stretch>
                  </pic:blipFill>
                  <pic:spPr>
                    <a:xfrm>
                      <a:off x="0" y="0"/>
                      <a:ext cx="2638425" cy="1733550"/>
                    </a:xfrm>
                    <a:prstGeom prst="rect">
                      <a:avLst/>
                    </a:prstGeom>
                  </pic:spPr>
                </pic:pic>
              </a:graphicData>
            </a:graphic>
          </wp:inline>
        </w:drawing>
      </w:r>
    </w:p>
    <w:p w14:paraId="7890EAF3" w14:textId="05D6E0CB" w:rsidR="00DA7860" w:rsidRDefault="00DA7860" w:rsidP="00E62BEF">
      <w:pPr>
        <w:pStyle w:val="aff"/>
        <w:rPr>
          <w:sz w:val="24"/>
        </w:rPr>
      </w:pPr>
      <w:r w:rsidRPr="001E28B8">
        <w:rPr>
          <w:rFonts w:hint="eastAsia"/>
        </w:rPr>
        <w:t>图</w:t>
      </w:r>
      <w:r w:rsidRPr="00952121">
        <w:rPr>
          <w:rFonts w:ascii="Times New Roman" w:hAnsi="Times New Roman"/>
        </w:rPr>
        <w:t>4-</w:t>
      </w:r>
      <w:r w:rsidR="00E62BEF" w:rsidRPr="00952121">
        <w:rPr>
          <w:rFonts w:ascii="Times New Roman" w:hAnsi="Times New Roman"/>
        </w:rPr>
        <w:t>6</w:t>
      </w:r>
      <w:r w:rsidRPr="001E28B8">
        <w:t>环境光照现象</w:t>
      </w:r>
    </w:p>
    <w:p w14:paraId="7B521C2D" w14:textId="5DDD7FB2" w:rsidR="00994380" w:rsidRDefault="00994380" w:rsidP="00270B4C">
      <w:pPr>
        <w:pStyle w:val="afd"/>
      </w:pPr>
      <w:bookmarkStart w:id="96" w:name="_Toc40684969"/>
      <w:r>
        <w:rPr>
          <w:rFonts w:hint="eastAsia"/>
        </w:rPr>
        <w:lastRenderedPageBreak/>
        <w:t>4.</w:t>
      </w:r>
      <w:r w:rsidR="00E62BEF">
        <w:rPr>
          <w:rFonts w:hint="eastAsia"/>
        </w:rPr>
        <w:t>2</w:t>
      </w:r>
      <w:r>
        <w:rPr>
          <w:rFonts w:hint="eastAsia"/>
        </w:rPr>
        <w:t>.</w:t>
      </w:r>
      <w:r>
        <w:t>3</w:t>
      </w:r>
      <w:r w:rsidR="003B7E68">
        <w:t xml:space="preserve"> </w:t>
      </w:r>
      <w:r>
        <w:rPr>
          <w:rFonts w:hint="eastAsia"/>
        </w:rPr>
        <w:t>立体匹配算法</w:t>
      </w:r>
      <w:bookmarkEnd w:id="96"/>
    </w:p>
    <w:p w14:paraId="27F9A19A" w14:textId="44C6AAE7" w:rsidR="00994380" w:rsidRDefault="00994380" w:rsidP="00994380">
      <w:pPr>
        <w:spacing w:line="440" w:lineRule="exact"/>
        <w:rPr>
          <w:sz w:val="24"/>
        </w:rPr>
      </w:pPr>
      <w:r>
        <w:tab/>
      </w:r>
      <w:r w:rsidR="00457493">
        <w:rPr>
          <w:rFonts w:hint="eastAsia"/>
          <w:sz w:val="24"/>
        </w:rPr>
        <w:t>立体匹配算法根据不同的方面可以分成不同的类别。根据立体匹配区域范围，可以分为局部匹配、半全局匹配和全局匹配；根据生成视差图，可以分为稀疏型和稠密型。双目立体视觉应用中常用的左右视图的立体匹配方法为特征点匹配方法和区域匹配方法，具体内容如下。</w:t>
      </w:r>
    </w:p>
    <w:p w14:paraId="149738DC" w14:textId="693C33AB" w:rsidR="00347BC0" w:rsidRPr="00270B4C" w:rsidRDefault="00347BC0" w:rsidP="00A71752">
      <w:pPr>
        <w:spacing w:line="440" w:lineRule="exact"/>
        <w:ind w:firstLine="420"/>
        <w:rPr>
          <w:sz w:val="24"/>
        </w:rPr>
      </w:pPr>
      <w:r w:rsidRPr="00270B4C">
        <w:rPr>
          <w:rFonts w:hint="eastAsia"/>
          <w:sz w:val="24"/>
        </w:rPr>
        <w:t>（</w:t>
      </w:r>
      <w:r w:rsidRPr="00270B4C">
        <w:rPr>
          <w:rFonts w:hint="eastAsia"/>
          <w:sz w:val="24"/>
        </w:rPr>
        <w:t>1</w:t>
      </w:r>
      <w:r w:rsidRPr="00270B4C">
        <w:rPr>
          <w:rFonts w:hint="eastAsia"/>
          <w:sz w:val="24"/>
        </w:rPr>
        <w:t>）</w:t>
      </w:r>
      <w:r w:rsidR="00581FD9" w:rsidRPr="00270B4C">
        <w:rPr>
          <w:rFonts w:hint="eastAsia"/>
          <w:sz w:val="24"/>
        </w:rPr>
        <w:t>基于特征点的稀疏立</w:t>
      </w:r>
      <w:r w:rsidRPr="00270B4C">
        <w:rPr>
          <w:rFonts w:hint="eastAsia"/>
          <w:sz w:val="24"/>
        </w:rPr>
        <w:t>体匹配算法</w:t>
      </w:r>
    </w:p>
    <w:p w14:paraId="0EC79737" w14:textId="78A4B037" w:rsidR="00457493" w:rsidRPr="00347BC0" w:rsidRDefault="00347BC0" w:rsidP="00994380">
      <w:pPr>
        <w:spacing w:line="440" w:lineRule="exact"/>
        <w:rPr>
          <w:sz w:val="24"/>
        </w:rPr>
      </w:pPr>
      <w:r>
        <w:rPr>
          <w:sz w:val="24"/>
        </w:rPr>
        <w:tab/>
      </w:r>
      <w:r>
        <w:rPr>
          <w:rFonts w:hint="eastAsia"/>
          <w:sz w:val="24"/>
        </w:rPr>
        <w:t>在立体视觉中，立体匹配的关键目的就是匹配出投影到两幅图的不同视角的像素点，从而计算出视差信息。特征立体匹配可以分为特征点提取和特征匹配，</w:t>
      </w:r>
      <w:r w:rsidR="002E42B4">
        <w:rPr>
          <w:rFonts w:hint="eastAsia"/>
          <w:sz w:val="24"/>
        </w:rPr>
        <w:t>其中特征点提取算法有</w:t>
      </w:r>
      <w:r w:rsidR="002E42B4">
        <w:rPr>
          <w:rFonts w:hint="eastAsia"/>
          <w:sz w:val="24"/>
        </w:rPr>
        <w:t>S</w:t>
      </w:r>
      <w:r w:rsidR="002E42B4">
        <w:rPr>
          <w:sz w:val="24"/>
        </w:rPr>
        <w:t>IFT</w:t>
      </w:r>
      <w:r w:rsidR="00C640B3">
        <w:rPr>
          <w:sz w:val="24"/>
        </w:rPr>
        <w:t>(</w:t>
      </w:r>
      <w:r w:rsidR="00C640B3" w:rsidRPr="00C640B3">
        <w:rPr>
          <w:sz w:val="24"/>
        </w:rPr>
        <w:t>Scale-invariant feature transform</w:t>
      </w:r>
      <w:r w:rsidR="00C640B3">
        <w:rPr>
          <w:sz w:val="24"/>
        </w:rPr>
        <w:t>)</w:t>
      </w:r>
      <w:r w:rsidR="002E42B4">
        <w:rPr>
          <w:rFonts w:hint="eastAsia"/>
          <w:sz w:val="24"/>
        </w:rPr>
        <w:t>算法、</w:t>
      </w:r>
      <w:r w:rsidR="002E42B4">
        <w:rPr>
          <w:rFonts w:hint="eastAsia"/>
          <w:sz w:val="24"/>
        </w:rPr>
        <w:t>S</w:t>
      </w:r>
      <w:r w:rsidR="002E42B4">
        <w:rPr>
          <w:sz w:val="24"/>
        </w:rPr>
        <w:t>URF</w:t>
      </w:r>
      <w:r w:rsidR="00C640B3">
        <w:rPr>
          <w:sz w:val="24"/>
        </w:rPr>
        <w:t>(</w:t>
      </w:r>
      <w:r w:rsidR="00C640B3" w:rsidRPr="00C640B3">
        <w:rPr>
          <w:sz w:val="24"/>
        </w:rPr>
        <w:t>Speeded-Up Robust Features</w:t>
      </w:r>
      <w:r w:rsidR="00C640B3">
        <w:rPr>
          <w:sz w:val="24"/>
        </w:rPr>
        <w:t>)</w:t>
      </w:r>
      <w:r w:rsidR="002E42B4">
        <w:rPr>
          <w:rFonts w:hint="eastAsia"/>
          <w:sz w:val="24"/>
        </w:rPr>
        <w:t>算法、</w:t>
      </w:r>
      <w:proofErr w:type="spellStart"/>
      <w:r w:rsidR="002E42B4">
        <w:rPr>
          <w:rFonts w:hint="eastAsia"/>
          <w:sz w:val="24"/>
        </w:rPr>
        <w:t>Harr</w:t>
      </w:r>
      <w:r w:rsidR="002E42B4">
        <w:rPr>
          <w:sz w:val="24"/>
        </w:rPr>
        <w:t>i</w:t>
      </w:r>
      <w:proofErr w:type="spellEnd"/>
      <w:r w:rsidR="002E42B4">
        <w:rPr>
          <w:rFonts w:hint="eastAsia"/>
          <w:sz w:val="24"/>
        </w:rPr>
        <w:t>算法、</w:t>
      </w:r>
      <w:r w:rsidR="002E42B4">
        <w:rPr>
          <w:rFonts w:hint="eastAsia"/>
          <w:sz w:val="24"/>
        </w:rPr>
        <w:t>A</w:t>
      </w:r>
      <w:r w:rsidR="002E42B4">
        <w:rPr>
          <w:sz w:val="24"/>
        </w:rPr>
        <w:t>KAZE</w:t>
      </w:r>
      <w:r w:rsidR="007744EF">
        <w:rPr>
          <w:sz w:val="24"/>
        </w:rPr>
        <w:t>(</w:t>
      </w:r>
      <w:r w:rsidR="007744EF" w:rsidRPr="007744EF">
        <w:rPr>
          <w:sz w:val="24"/>
        </w:rPr>
        <w:t>Accelerated-KAZE</w:t>
      </w:r>
      <w:r w:rsidR="007744EF">
        <w:rPr>
          <w:sz w:val="24"/>
        </w:rPr>
        <w:t>)</w:t>
      </w:r>
      <w:r w:rsidR="002E42B4">
        <w:rPr>
          <w:rFonts w:hint="eastAsia"/>
          <w:sz w:val="24"/>
        </w:rPr>
        <w:t>算法等；特征点匹配算法有</w:t>
      </w:r>
      <w:r w:rsidR="002E42B4">
        <w:rPr>
          <w:rFonts w:hint="eastAsia"/>
          <w:sz w:val="24"/>
        </w:rPr>
        <w:t>B</w:t>
      </w:r>
      <w:r w:rsidR="002E42B4">
        <w:rPr>
          <w:sz w:val="24"/>
        </w:rPr>
        <w:t>F</w:t>
      </w:r>
      <w:r w:rsidR="00C640B3">
        <w:rPr>
          <w:sz w:val="24"/>
        </w:rPr>
        <w:t>(Brute-Force)</w:t>
      </w:r>
      <w:r w:rsidR="002E42B4">
        <w:rPr>
          <w:rFonts w:hint="eastAsia"/>
          <w:sz w:val="24"/>
        </w:rPr>
        <w:t>算法和</w:t>
      </w:r>
      <w:r w:rsidR="002E42B4">
        <w:rPr>
          <w:rFonts w:hint="eastAsia"/>
          <w:sz w:val="24"/>
        </w:rPr>
        <w:t>F</w:t>
      </w:r>
      <w:r w:rsidR="002E42B4">
        <w:rPr>
          <w:sz w:val="24"/>
        </w:rPr>
        <w:t>LANN</w:t>
      </w:r>
      <w:r w:rsidR="00C640B3">
        <w:rPr>
          <w:sz w:val="24"/>
        </w:rPr>
        <w:t>(</w:t>
      </w:r>
      <w:r w:rsidR="00C640B3" w:rsidRPr="00C640B3">
        <w:rPr>
          <w:rFonts w:hint="eastAsia"/>
          <w:sz w:val="24"/>
        </w:rPr>
        <w:t>Fast</w:t>
      </w:r>
      <w:r w:rsidR="00C640B3">
        <w:rPr>
          <w:sz w:val="24"/>
        </w:rPr>
        <w:t xml:space="preserve"> </w:t>
      </w:r>
      <w:r w:rsidR="00C640B3" w:rsidRPr="00C640B3">
        <w:rPr>
          <w:rFonts w:hint="eastAsia"/>
          <w:sz w:val="24"/>
        </w:rPr>
        <w:t>Library</w:t>
      </w:r>
      <w:r w:rsidR="00C640B3">
        <w:rPr>
          <w:sz w:val="24"/>
        </w:rPr>
        <w:t xml:space="preserve"> </w:t>
      </w:r>
      <w:r w:rsidR="00C640B3" w:rsidRPr="00C640B3">
        <w:rPr>
          <w:rFonts w:hint="eastAsia"/>
          <w:sz w:val="24"/>
        </w:rPr>
        <w:t>for</w:t>
      </w:r>
      <w:r w:rsidR="00C640B3">
        <w:rPr>
          <w:sz w:val="24"/>
        </w:rPr>
        <w:t xml:space="preserve"> </w:t>
      </w:r>
      <w:r w:rsidR="00C640B3" w:rsidRPr="00C640B3">
        <w:rPr>
          <w:rFonts w:hint="eastAsia"/>
          <w:sz w:val="24"/>
        </w:rPr>
        <w:t>Approximate</w:t>
      </w:r>
      <w:r w:rsidR="00C640B3">
        <w:rPr>
          <w:sz w:val="24"/>
        </w:rPr>
        <w:t xml:space="preserve"> </w:t>
      </w:r>
      <w:r w:rsidR="00C640B3" w:rsidRPr="00C640B3">
        <w:rPr>
          <w:rFonts w:hint="eastAsia"/>
          <w:sz w:val="24"/>
        </w:rPr>
        <w:t>Nearest</w:t>
      </w:r>
      <w:r w:rsidR="00C640B3">
        <w:rPr>
          <w:sz w:val="24"/>
        </w:rPr>
        <w:t xml:space="preserve"> </w:t>
      </w:r>
      <w:r w:rsidR="00C640B3" w:rsidRPr="00C640B3">
        <w:rPr>
          <w:rFonts w:hint="eastAsia"/>
          <w:sz w:val="24"/>
        </w:rPr>
        <w:t>Neighbors</w:t>
      </w:r>
      <w:r w:rsidR="00C640B3">
        <w:rPr>
          <w:sz w:val="24"/>
        </w:rPr>
        <w:t>)</w:t>
      </w:r>
      <w:r w:rsidR="002E42B4">
        <w:rPr>
          <w:rFonts w:hint="eastAsia"/>
          <w:sz w:val="24"/>
        </w:rPr>
        <w:t>算法。特征立体匹配算法的基本流程为：首先分别提取左右两幅图像的特征点信息，进一步对两幅图的特征</w:t>
      </w:r>
      <w:proofErr w:type="gramStart"/>
      <w:r w:rsidR="002E42B4">
        <w:rPr>
          <w:rFonts w:hint="eastAsia"/>
          <w:sz w:val="24"/>
        </w:rPr>
        <w:t>点信息</w:t>
      </w:r>
      <w:proofErr w:type="gramEnd"/>
      <w:r w:rsidR="002E42B4">
        <w:rPr>
          <w:rFonts w:hint="eastAsia"/>
          <w:sz w:val="24"/>
        </w:rPr>
        <w:t>进行匹配，然后对特征点匹配进行优化，剔除误匹配特征点；通过匹配的特征</w:t>
      </w:r>
      <w:proofErr w:type="gramStart"/>
      <w:r w:rsidR="002E42B4">
        <w:rPr>
          <w:rFonts w:hint="eastAsia"/>
          <w:sz w:val="24"/>
        </w:rPr>
        <w:t>点信息</w:t>
      </w:r>
      <w:proofErr w:type="gramEnd"/>
      <w:r w:rsidR="002E42B4">
        <w:rPr>
          <w:rFonts w:hint="eastAsia"/>
          <w:sz w:val="24"/>
        </w:rPr>
        <w:t>计算视差信息和深度信息。图</w:t>
      </w:r>
      <w:r w:rsidR="002E42B4">
        <w:rPr>
          <w:rFonts w:hint="eastAsia"/>
          <w:sz w:val="24"/>
        </w:rPr>
        <w:t>4-6</w:t>
      </w:r>
      <w:r w:rsidR="00B3302F">
        <w:rPr>
          <w:rFonts w:hint="eastAsia"/>
          <w:sz w:val="24"/>
        </w:rPr>
        <w:t>、图</w:t>
      </w:r>
      <w:r w:rsidR="00B3302F">
        <w:rPr>
          <w:rFonts w:hint="eastAsia"/>
          <w:sz w:val="24"/>
        </w:rPr>
        <w:t>4-7</w:t>
      </w:r>
      <w:r w:rsidR="002E42B4">
        <w:rPr>
          <w:rFonts w:hint="eastAsia"/>
          <w:sz w:val="24"/>
        </w:rPr>
        <w:t>是</w:t>
      </w:r>
      <w:r w:rsidR="002E42B4">
        <w:rPr>
          <w:rFonts w:hint="eastAsia"/>
          <w:sz w:val="24"/>
        </w:rPr>
        <w:t>S</w:t>
      </w:r>
      <w:r w:rsidR="002E42B4">
        <w:rPr>
          <w:sz w:val="24"/>
        </w:rPr>
        <w:t>IFT</w:t>
      </w:r>
      <w:r w:rsidR="002E42B4">
        <w:rPr>
          <w:rFonts w:hint="eastAsia"/>
          <w:sz w:val="24"/>
        </w:rPr>
        <w:t>立体匹配效果图。</w:t>
      </w:r>
    </w:p>
    <w:p w14:paraId="311DE3B6" w14:textId="5FCF1893" w:rsidR="00DA7860" w:rsidRDefault="00DA7860" w:rsidP="00DA7860">
      <w:pPr>
        <w:keepNext/>
        <w:spacing w:beforeLines="50" w:before="156" w:afterLines="50" w:after="156"/>
        <w:jc w:val="center"/>
      </w:pPr>
      <w:r>
        <w:rPr>
          <w:rFonts w:hint="eastAsia"/>
          <w:noProof/>
          <w:sz w:val="24"/>
        </w:rPr>
        <w:drawing>
          <wp:inline distT="0" distB="0" distL="0" distR="0" wp14:anchorId="59F7703E" wp14:editId="77E2F3D9">
            <wp:extent cx="2116015" cy="1906656"/>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TIM截图2020051010173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34503" cy="1923314"/>
                    </a:xfrm>
                    <a:prstGeom prst="rect">
                      <a:avLst/>
                    </a:prstGeom>
                  </pic:spPr>
                </pic:pic>
              </a:graphicData>
            </a:graphic>
          </wp:inline>
        </w:drawing>
      </w:r>
      <w:r>
        <w:rPr>
          <w:rFonts w:hint="eastAsia"/>
          <w:noProof/>
          <w:sz w:val="24"/>
        </w:rPr>
        <w:drawing>
          <wp:inline distT="0" distB="0" distL="0" distR="0" wp14:anchorId="26EEBA49" wp14:editId="194507A6">
            <wp:extent cx="2114176" cy="1905000"/>
            <wp:effectExtent l="0" t="0" r="635"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TIM截图2020051010172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48449" cy="1935882"/>
                    </a:xfrm>
                    <a:prstGeom prst="rect">
                      <a:avLst/>
                    </a:prstGeom>
                  </pic:spPr>
                </pic:pic>
              </a:graphicData>
            </a:graphic>
          </wp:inline>
        </w:drawing>
      </w:r>
    </w:p>
    <w:p w14:paraId="62B57BC1" w14:textId="398C2082" w:rsidR="00DA7860" w:rsidRDefault="00DA7860" w:rsidP="00DA7860">
      <w:pPr>
        <w:pStyle w:val="aff"/>
      </w:pPr>
      <w:r w:rsidRPr="00697BA5">
        <w:rPr>
          <w:rFonts w:hint="eastAsia"/>
        </w:rPr>
        <w:t>图</w:t>
      </w:r>
      <w:r w:rsidRPr="00952121">
        <w:rPr>
          <w:rFonts w:ascii="Times New Roman" w:hAnsi="Times New Roman"/>
        </w:rPr>
        <w:t>4-</w:t>
      </w:r>
      <w:r w:rsidR="00E62BEF" w:rsidRPr="00952121">
        <w:rPr>
          <w:rFonts w:ascii="Times New Roman" w:hAnsi="Times New Roman"/>
        </w:rPr>
        <w:t>7</w:t>
      </w:r>
      <w:r w:rsidRPr="00697BA5">
        <w:t xml:space="preserve"> SIFT特征点提取效果图</w:t>
      </w:r>
    </w:p>
    <w:p w14:paraId="0DF61E58" w14:textId="77777777" w:rsidR="00DA7860" w:rsidRDefault="00DA7860" w:rsidP="00DA7860">
      <w:pPr>
        <w:pStyle w:val="af2"/>
        <w:jc w:val="center"/>
      </w:pPr>
      <w:r>
        <w:rPr>
          <w:rFonts w:hint="eastAsia"/>
          <w:noProof/>
          <w:sz w:val="24"/>
        </w:rPr>
        <w:drawing>
          <wp:inline distT="0" distB="0" distL="0" distR="0" wp14:anchorId="30E4FE45" wp14:editId="0B0E7871">
            <wp:extent cx="4120661" cy="1862925"/>
            <wp:effectExtent l="0" t="0" r="0" b="444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ift.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160650" cy="1881004"/>
                    </a:xfrm>
                    <a:prstGeom prst="rect">
                      <a:avLst/>
                    </a:prstGeom>
                  </pic:spPr>
                </pic:pic>
              </a:graphicData>
            </a:graphic>
          </wp:inline>
        </w:drawing>
      </w:r>
    </w:p>
    <w:p w14:paraId="0502C22D" w14:textId="44EC0087" w:rsidR="00270B4C" w:rsidRDefault="00DA7860" w:rsidP="00A71752">
      <w:pPr>
        <w:pStyle w:val="aff"/>
        <w:rPr>
          <w:sz w:val="24"/>
        </w:rPr>
      </w:pPr>
      <w:r>
        <w:rPr>
          <w:rFonts w:hint="eastAsia"/>
        </w:rPr>
        <w:t>图</w:t>
      </w:r>
      <w:r w:rsidRPr="00952121">
        <w:rPr>
          <w:rFonts w:ascii="Times New Roman" w:hAnsi="Times New Roman"/>
        </w:rPr>
        <w:t>4-</w:t>
      </w:r>
      <w:r w:rsidR="00E62BEF" w:rsidRPr="00952121">
        <w:rPr>
          <w:rFonts w:ascii="Times New Roman" w:hAnsi="Times New Roman"/>
        </w:rPr>
        <w:t>8</w:t>
      </w:r>
      <w:r w:rsidR="00A71752">
        <w:t xml:space="preserve"> </w:t>
      </w:r>
      <w:r>
        <w:t>SIFT</w:t>
      </w:r>
      <w:r>
        <w:rPr>
          <w:rFonts w:hint="eastAsia"/>
        </w:rPr>
        <w:t>特征点匹配效果图</w:t>
      </w:r>
    </w:p>
    <w:p w14:paraId="3DC5B264" w14:textId="520301A8" w:rsidR="00581FD9" w:rsidRPr="00270B4C" w:rsidRDefault="00581FD9" w:rsidP="00A71752">
      <w:pPr>
        <w:spacing w:line="440" w:lineRule="exact"/>
        <w:ind w:firstLine="420"/>
        <w:rPr>
          <w:sz w:val="24"/>
        </w:rPr>
      </w:pPr>
      <w:r w:rsidRPr="00270B4C">
        <w:rPr>
          <w:rFonts w:hint="eastAsia"/>
          <w:sz w:val="24"/>
        </w:rPr>
        <w:lastRenderedPageBreak/>
        <w:t>（</w:t>
      </w:r>
      <w:r w:rsidRPr="00270B4C">
        <w:rPr>
          <w:rFonts w:hint="eastAsia"/>
          <w:sz w:val="24"/>
        </w:rPr>
        <w:t>2</w:t>
      </w:r>
      <w:r w:rsidRPr="00270B4C">
        <w:rPr>
          <w:rFonts w:hint="eastAsia"/>
          <w:sz w:val="24"/>
        </w:rPr>
        <w:t>）基于区域的稠密立体匹配算法</w:t>
      </w:r>
    </w:p>
    <w:p w14:paraId="33B9B476" w14:textId="69B9B6BA" w:rsidR="005C7E8C" w:rsidRDefault="00581FD9" w:rsidP="00994380">
      <w:pPr>
        <w:spacing w:line="440" w:lineRule="exact"/>
        <w:rPr>
          <w:sz w:val="24"/>
        </w:rPr>
      </w:pPr>
      <w:r>
        <w:rPr>
          <w:sz w:val="24"/>
        </w:rPr>
        <w:tab/>
      </w:r>
      <w:r>
        <w:rPr>
          <w:rFonts w:hint="eastAsia"/>
          <w:sz w:val="24"/>
        </w:rPr>
        <w:t>基于区域的立体匹配算法是根据图像的区域相关性惊醒匹配的，因此该方法适用于图像纹理丰富的区域匹配，但对于纹理单调或者遮挡区域会产生大量误差</w:t>
      </w:r>
      <w:r w:rsidR="00E32981">
        <w:rPr>
          <w:rFonts w:hint="eastAsia"/>
          <w:sz w:val="24"/>
        </w:rPr>
        <w:t>。立体匹配通常的四个基本步骤</w:t>
      </w:r>
      <w:r w:rsidR="00881382">
        <w:rPr>
          <w:rFonts w:hint="eastAsia"/>
          <w:sz w:val="24"/>
        </w:rPr>
        <w:t>，如图</w:t>
      </w:r>
      <w:r w:rsidR="00881382">
        <w:rPr>
          <w:rFonts w:hint="eastAsia"/>
          <w:sz w:val="24"/>
        </w:rPr>
        <w:t>4-8</w:t>
      </w:r>
      <w:r w:rsidR="00881382">
        <w:rPr>
          <w:rFonts w:hint="eastAsia"/>
          <w:sz w:val="24"/>
        </w:rPr>
        <w:t>所示。</w:t>
      </w:r>
    </w:p>
    <w:p w14:paraId="4E00D799" w14:textId="77777777" w:rsidR="00A71752" w:rsidRDefault="00A71752" w:rsidP="00A71752">
      <w:pPr>
        <w:keepNext/>
      </w:pPr>
      <w:r>
        <w:rPr>
          <w:rFonts w:hint="eastAsia"/>
          <w:noProof/>
          <w:sz w:val="24"/>
        </w:rPr>
        <w:drawing>
          <wp:inline distT="0" distB="0" distL="0" distR="0" wp14:anchorId="6B08E199" wp14:editId="6858729F">
            <wp:extent cx="5580380" cy="996315"/>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立体匹配流程.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80380" cy="996315"/>
                    </a:xfrm>
                    <a:prstGeom prst="rect">
                      <a:avLst/>
                    </a:prstGeom>
                  </pic:spPr>
                </pic:pic>
              </a:graphicData>
            </a:graphic>
          </wp:inline>
        </w:drawing>
      </w:r>
    </w:p>
    <w:p w14:paraId="14A3F682" w14:textId="3AAD3A4C" w:rsidR="00A71752" w:rsidRDefault="00A71752" w:rsidP="00A71752">
      <w:pPr>
        <w:pStyle w:val="aff"/>
        <w:rPr>
          <w:sz w:val="24"/>
        </w:rPr>
      </w:pPr>
      <w:r w:rsidRPr="00A9136B">
        <w:rPr>
          <w:rFonts w:hint="eastAsia"/>
        </w:rPr>
        <w:t>图</w:t>
      </w:r>
      <w:r w:rsidRPr="00952121">
        <w:rPr>
          <w:rFonts w:ascii="Times New Roman" w:hAnsi="Times New Roman"/>
        </w:rPr>
        <w:t>4-</w:t>
      </w:r>
      <w:r w:rsidR="00E62BEF" w:rsidRPr="00952121">
        <w:rPr>
          <w:rFonts w:ascii="Times New Roman" w:hAnsi="Times New Roman"/>
        </w:rPr>
        <w:t>9</w:t>
      </w:r>
      <w:r w:rsidRPr="00A9136B">
        <w:t>立体匹配流程图</w:t>
      </w:r>
    </w:p>
    <w:p w14:paraId="3F84FEAB" w14:textId="4E4D8E24" w:rsidR="00E32981" w:rsidRDefault="00881382" w:rsidP="00270B4C">
      <w:pPr>
        <w:spacing w:line="440" w:lineRule="exact"/>
        <w:ind w:firstLine="420"/>
        <w:rPr>
          <w:sz w:val="24"/>
        </w:rPr>
      </w:pPr>
      <w:r>
        <w:rPr>
          <w:sz w:val="24"/>
        </w:rPr>
        <w:t>a</w:t>
      </w:r>
      <w:r>
        <w:rPr>
          <w:rFonts w:hint="eastAsia"/>
          <w:sz w:val="24"/>
        </w:rPr>
        <w:t>）匹配代价计算</w:t>
      </w:r>
    </w:p>
    <w:p w14:paraId="55633066" w14:textId="10345D89" w:rsidR="00881382" w:rsidRDefault="00881382" w:rsidP="00881382">
      <w:pPr>
        <w:spacing w:line="440" w:lineRule="exact"/>
        <w:ind w:firstLine="420"/>
        <w:rPr>
          <w:sz w:val="24"/>
        </w:rPr>
      </w:pPr>
      <w:r>
        <w:rPr>
          <w:rFonts w:hint="eastAsia"/>
          <w:sz w:val="24"/>
        </w:rPr>
        <w:t>匹配代价计算的目的就是为了衡量待匹配像素与候匹配像素之间的相关性。</w:t>
      </w:r>
      <w:r w:rsidR="00A57F0D">
        <w:rPr>
          <w:rFonts w:hint="eastAsia"/>
          <w:sz w:val="24"/>
        </w:rPr>
        <w:t>无论两个图像像素点是否为对应点，都可以进行匹配代价计算，代价越小则越相关，因此相互为对应点的概率越大。</w:t>
      </w:r>
    </w:p>
    <w:p w14:paraId="2244AAA0" w14:textId="4B68D217" w:rsidR="00A57F0D" w:rsidRDefault="00A57F0D" w:rsidP="00A57F0D">
      <w:pPr>
        <w:spacing w:line="440" w:lineRule="exact"/>
        <w:rPr>
          <w:sz w:val="24"/>
        </w:rPr>
      </w:pPr>
      <w:r>
        <w:rPr>
          <w:sz w:val="24"/>
        </w:rPr>
        <w:tab/>
      </w:r>
      <w:r>
        <w:rPr>
          <w:rFonts w:hint="eastAsia"/>
          <w:sz w:val="24"/>
        </w:rPr>
        <w:t>在进行代价计算的过程中，</w:t>
      </w:r>
      <w:proofErr w:type="gramStart"/>
      <w:r>
        <w:rPr>
          <w:rFonts w:hint="eastAsia"/>
          <w:sz w:val="24"/>
        </w:rPr>
        <w:t>搜素匹配</w:t>
      </w:r>
      <w:proofErr w:type="gramEnd"/>
      <w:r>
        <w:rPr>
          <w:rFonts w:hint="eastAsia"/>
          <w:sz w:val="24"/>
        </w:rPr>
        <w:t>的视差范围会被指定在</w:t>
      </w:r>
      <m:oMath>
        <m:r>
          <w:rPr>
            <w:rFonts w:ascii="Cambria Math" w:hAnsi="Cambria Math"/>
            <w:sz w:val="24"/>
          </w:rPr>
          <m:t>D=[</m:t>
        </m:r>
        <m:sSub>
          <m:sSubPr>
            <m:ctrlPr>
              <w:rPr>
                <w:rFonts w:ascii="Cambria Math" w:hAnsi="Cambria Math"/>
                <w:i/>
                <w:sz w:val="24"/>
              </w:rPr>
            </m:ctrlPr>
          </m:sSubPr>
          <m:e>
            <m:r>
              <w:rPr>
                <w:rFonts w:ascii="Cambria Math" w:hAnsi="Cambria Math"/>
                <w:sz w:val="24"/>
              </w:rPr>
              <m:t>d</m:t>
            </m:r>
          </m:e>
          <m:sub>
            <m:r>
              <w:rPr>
                <w:rFonts w:ascii="Cambria Math" w:hAnsi="Cambria Math"/>
                <w:sz w:val="24"/>
              </w:rPr>
              <m:t>min</m:t>
            </m:r>
          </m:sub>
        </m:sSub>
        <m:r>
          <w:rPr>
            <w:rFonts w:ascii="Cambria Math" w:hAnsi="Cambria Math"/>
            <w:sz w:val="24"/>
          </w:rPr>
          <m:t>,</m:t>
        </m:r>
        <m:sSub>
          <m:sSubPr>
            <m:ctrlPr>
              <w:rPr>
                <w:rFonts w:ascii="Cambria Math" w:hAnsi="Cambria Math"/>
                <w:i/>
                <w:sz w:val="24"/>
              </w:rPr>
            </m:ctrlPr>
          </m:sSubPr>
          <m:e>
            <m:r>
              <w:rPr>
                <w:rFonts w:ascii="Cambria Math" w:hAnsi="Cambria Math"/>
                <w:sz w:val="24"/>
              </w:rPr>
              <m:t>d</m:t>
            </m:r>
          </m:e>
          <m:sub>
            <m:r>
              <w:rPr>
                <w:rFonts w:ascii="Cambria Math" w:hAnsi="Cambria Math"/>
                <w:sz w:val="24"/>
              </w:rPr>
              <m:t>max</m:t>
            </m:r>
          </m:sub>
        </m:sSub>
        <m:r>
          <w:rPr>
            <w:rFonts w:ascii="Cambria Math" w:hAnsi="Cambria Math"/>
            <w:sz w:val="24"/>
          </w:rPr>
          <m:t>]</m:t>
        </m:r>
      </m:oMath>
      <w:r>
        <w:rPr>
          <w:rFonts w:hint="eastAsia"/>
          <w:sz w:val="24"/>
        </w:rPr>
        <w:t>内，使用一个大小为</w:t>
      </w:r>
      <m:oMath>
        <m:r>
          <w:rPr>
            <w:rFonts w:ascii="Cambria Math" w:hAnsi="Cambria Math"/>
            <w:sz w:val="24"/>
          </w:rPr>
          <m:t>W×H×D</m:t>
        </m:r>
      </m:oMath>
      <w:r w:rsidR="006901C3">
        <w:rPr>
          <w:rFonts w:hint="eastAsia"/>
          <w:sz w:val="24"/>
        </w:rPr>
        <w:t>的三维矩阵</w:t>
      </w:r>
      <w:r w:rsidR="006901C3">
        <w:rPr>
          <w:rFonts w:hint="eastAsia"/>
          <w:sz w:val="24"/>
        </w:rPr>
        <w:t>C</w:t>
      </w:r>
      <w:r w:rsidR="006901C3">
        <w:rPr>
          <w:rFonts w:hint="eastAsia"/>
          <w:sz w:val="24"/>
        </w:rPr>
        <w:t>来存储待匹配像素与侯匹配像素在是视差范围为</w:t>
      </w:r>
      <w:r w:rsidR="006901C3">
        <w:rPr>
          <w:rFonts w:hint="eastAsia"/>
          <w:sz w:val="24"/>
        </w:rPr>
        <w:t>D</w:t>
      </w:r>
      <w:r w:rsidR="006901C3">
        <w:rPr>
          <w:rFonts w:hint="eastAsia"/>
          <w:sz w:val="24"/>
        </w:rPr>
        <w:t>的匹配代价的值，通常将矩阵</w:t>
      </w:r>
      <w:r w:rsidR="006901C3">
        <w:rPr>
          <w:rFonts w:hint="eastAsia"/>
          <w:sz w:val="24"/>
        </w:rPr>
        <w:t>C</w:t>
      </w:r>
      <w:r w:rsidR="006901C3">
        <w:rPr>
          <w:rFonts w:hint="eastAsia"/>
          <w:sz w:val="24"/>
        </w:rPr>
        <w:t>称之为视差空间图像（</w:t>
      </w:r>
      <w:r w:rsidR="006901C3">
        <w:rPr>
          <w:rFonts w:hint="eastAsia"/>
          <w:sz w:val="24"/>
        </w:rPr>
        <w:t>D</w:t>
      </w:r>
      <w:r w:rsidR="006901C3">
        <w:rPr>
          <w:sz w:val="24"/>
        </w:rPr>
        <w:t>SI</w:t>
      </w:r>
      <w:r w:rsidR="006901C3">
        <w:rPr>
          <w:rFonts w:hint="eastAsia"/>
          <w:sz w:val="24"/>
        </w:rPr>
        <w:t>，</w:t>
      </w:r>
      <w:r w:rsidR="006901C3">
        <w:rPr>
          <w:rFonts w:hint="eastAsia"/>
          <w:sz w:val="24"/>
        </w:rPr>
        <w:t>Disp</w:t>
      </w:r>
      <w:r w:rsidR="006901C3">
        <w:rPr>
          <w:sz w:val="24"/>
        </w:rPr>
        <w:t>arity S</w:t>
      </w:r>
      <w:r w:rsidR="006901C3">
        <w:rPr>
          <w:rFonts w:hint="eastAsia"/>
          <w:sz w:val="24"/>
        </w:rPr>
        <w:t>pa</w:t>
      </w:r>
      <w:r w:rsidR="006901C3">
        <w:rPr>
          <w:sz w:val="24"/>
        </w:rPr>
        <w:t>ce Image</w:t>
      </w:r>
      <w:r w:rsidR="006901C3">
        <w:rPr>
          <w:rFonts w:hint="eastAsia"/>
          <w:sz w:val="24"/>
        </w:rPr>
        <w:t>）</w:t>
      </w:r>
      <w:r w:rsidR="006901C3">
        <w:rPr>
          <w:rFonts w:hint="eastAsia"/>
          <w:sz w:val="24"/>
        </w:rPr>
        <w:t>,</w:t>
      </w:r>
      <w:r w:rsidR="006901C3">
        <w:rPr>
          <w:rFonts w:hint="eastAsia"/>
          <w:sz w:val="24"/>
        </w:rPr>
        <w:t>如图</w:t>
      </w:r>
      <w:r w:rsidR="006901C3">
        <w:rPr>
          <w:rFonts w:hint="eastAsia"/>
          <w:sz w:val="24"/>
        </w:rPr>
        <w:t>4-9</w:t>
      </w:r>
      <w:r w:rsidR="006901C3">
        <w:rPr>
          <w:rFonts w:hint="eastAsia"/>
          <w:sz w:val="24"/>
        </w:rPr>
        <w:t>所示。</w:t>
      </w:r>
    </w:p>
    <w:p w14:paraId="73BD0977" w14:textId="77777777" w:rsidR="00A71752" w:rsidRDefault="00A71752" w:rsidP="00A71752">
      <w:pPr>
        <w:keepNext/>
        <w:jc w:val="center"/>
      </w:pPr>
      <w:r>
        <w:rPr>
          <w:rFonts w:hint="eastAsia"/>
          <w:noProof/>
          <w:sz w:val="24"/>
        </w:rPr>
        <w:drawing>
          <wp:inline distT="0" distB="0" distL="0" distR="0" wp14:anchorId="1E443680" wp14:editId="6FFB04BC">
            <wp:extent cx="2797791" cy="2050589"/>
            <wp:effectExtent l="0" t="0" r="3175" b="698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2018110616325060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55750" cy="2093069"/>
                    </a:xfrm>
                    <a:prstGeom prst="rect">
                      <a:avLst/>
                    </a:prstGeom>
                  </pic:spPr>
                </pic:pic>
              </a:graphicData>
            </a:graphic>
          </wp:inline>
        </w:drawing>
      </w:r>
    </w:p>
    <w:p w14:paraId="0F50A75B" w14:textId="0B3F04E7" w:rsidR="00A71752" w:rsidRPr="006901C3" w:rsidRDefault="00A71752" w:rsidP="00A71752">
      <w:pPr>
        <w:pStyle w:val="aff"/>
        <w:rPr>
          <w:sz w:val="24"/>
        </w:rPr>
      </w:pPr>
      <w:r w:rsidRPr="00C830B9">
        <w:rPr>
          <w:rFonts w:hint="eastAsia"/>
        </w:rPr>
        <w:t>图</w:t>
      </w:r>
      <w:r w:rsidRPr="00952121">
        <w:rPr>
          <w:rFonts w:ascii="Times New Roman" w:hAnsi="Times New Roman"/>
        </w:rPr>
        <w:t>4-</w:t>
      </w:r>
      <w:r w:rsidR="00E62BEF" w:rsidRPr="00952121">
        <w:rPr>
          <w:rFonts w:ascii="Times New Roman" w:hAnsi="Times New Roman"/>
        </w:rPr>
        <w:t>10</w:t>
      </w:r>
      <w:r w:rsidRPr="00C830B9">
        <w:t>视差空间图DSI</w:t>
      </w:r>
    </w:p>
    <w:p w14:paraId="10D56A54" w14:textId="2AE1BBCE" w:rsidR="00B3302F" w:rsidRDefault="006901C3" w:rsidP="00994380">
      <w:pPr>
        <w:spacing w:line="440" w:lineRule="exact"/>
        <w:rPr>
          <w:sz w:val="24"/>
        </w:rPr>
      </w:pPr>
      <w:r>
        <w:rPr>
          <w:sz w:val="24"/>
        </w:rPr>
        <w:tab/>
      </w:r>
      <w:r>
        <w:rPr>
          <w:rFonts w:hint="eastAsia"/>
          <w:sz w:val="24"/>
        </w:rPr>
        <w:t>匹配代价计算方法很</w:t>
      </w:r>
      <w:r w:rsidR="009E0CF5">
        <w:rPr>
          <w:rFonts w:hint="eastAsia"/>
          <w:sz w:val="24"/>
        </w:rPr>
        <w:t>多，</w:t>
      </w:r>
      <w:r w:rsidRPr="006901C3">
        <w:rPr>
          <w:rFonts w:hint="eastAsia"/>
          <w:sz w:val="24"/>
        </w:rPr>
        <w:t>Census</w:t>
      </w:r>
      <w:r w:rsidRPr="006901C3">
        <w:rPr>
          <w:rFonts w:hint="eastAsia"/>
          <w:sz w:val="24"/>
        </w:rPr>
        <w:t>变换（</w:t>
      </w:r>
      <w:r w:rsidRPr="006901C3">
        <w:rPr>
          <w:rFonts w:hint="eastAsia"/>
          <w:sz w:val="24"/>
        </w:rPr>
        <w:t>CT</w:t>
      </w:r>
      <w:r w:rsidRPr="006901C3">
        <w:rPr>
          <w:rFonts w:hint="eastAsia"/>
          <w:sz w:val="24"/>
        </w:rPr>
        <w:t>，</w:t>
      </w:r>
      <w:r w:rsidRPr="006901C3">
        <w:rPr>
          <w:rFonts w:hint="eastAsia"/>
          <w:sz w:val="24"/>
        </w:rPr>
        <w:t>Census Transform</w:t>
      </w:r>
      <w:r w:rsidRPr="006901C3">
        <w:rPr>
          <w:rFonts w:hint="eastAsia"/>
          <w:sz w:val="24"/>
        </w:rPr>
        <w:t>）法</w:t>
      </w:r>
      <w:r w:rsidRPr="009E0CF5">
        <w:rPr>
          <w:rFonts w:hint="eastAsia"/>
          <w:sz w:val="24"/>
          <w:vertAlign w:val="superscript"/>
        </w:rPr>
        <w:t>[</w:t>
      </w:r>
      <w:r w:rsidR="009E0CF5" w:rsidRPr="009E0CF5">
        <w:rPr>
          <w:sz w:val="24"/>
          <w:vertAlign w:val="superscript"/>
        </w:rPr>
        <w:t>29,30</w:t>
      </w:r>
      <w:r w:rsidRPr="009E0CF5">
        <w:rPr>
          <w:sz w:val="24"/>
          <w:vertAlign w:val="superscript"/>
        </w:rPr>
        <w:t>]</w:t>
      </w:r>
      <w:r w:rsidR="009E0CF5">
        <w:rPr>
          <w:rFonts w:hint="eastAsia"/>
          <w:sz w:val="24"/>
        </w:rPr>
        <w:t>、</w:t>
      </w:r>
      <w:r w:rsidR="009E0CF5" w:rsidRPr="009E0CF5">
        <w:rPr>
          <w:rFonts w:hint="eastAsia"/>
          <w:sz w:val="24"/>
        </w:rPr>
        <w:t>灰度绝对值差（</w:t>
      </w:r>
      <w:r w:rsidR="009E0CF5" w:rsidRPr="009E0CF5">
        <w:rPr>
          <w:rFonts w:hint="eastAsia"/>
          <w:sz w:val="24"/>
        </w:rPr>
        <w:t>AD</w:t>
      </w:r>
      <w:r w:rsidR="009E0CF5" w:rsidRPr="009E0CF5">
        <w:rPr>
          <w:rFonts w:hint="eastAsia"/>
          <w:sz w:val="24"/>
        </w:rPr>
        <w:t>，</w:t>
      </w:r>
      <w:r w:rsidR="009E0CF5" w:rsidRPr="009E0CF5">
        <w:rPr>
          <w:rFonts w:hint="eastAsia"/>
          <w:sz w:val="24"/>
        </w:rPr>
        <w:t>Absolute Differences</w:t>
      </w:r>
      <w:r w:rsidR="009E0CF5" w:rsidRPr="009E0CF5">
        <w:rPr>
          <w:rFonts w:hint="eastAsia"/>
          <w:sz w:val="24"/>
        </w:rPr>
        <w:t>）</w:t>
      </w:r>
      <w:r w:rsidR="009E0CF5" w:rsidRPr="009E0CF5">
        <w:rPr>
          <w:rFonts w:hint="eastAsia"/>
          <w:sz w:val="24"/>
          <w:vertAlign w:val="superscript"/>
        </w:rPr>
        <w:t>[</w:t>
      </w:r>
      <w:r w:rsidR="009E0CF5" w:rsidRPr="009E0CF5">
        <w:rPr>
          <w:sz w:val="24"/>
          <w:vertAlign w:val="superscript"/>
        </w:rPr>
        <w:t>31]</w:t>
      </w:r>
      <w:r w:rsidR="009E0CF5">
        <w:rPr>
          <w:rFonts w:hint="eastAsia"/>
          <w:sz w:val="24"/>
        </w:rPr>
        <w:t>、</w:t>
      </w:r>
      <w:r w:rsidR="009E0CF5" w:rsidRPr="009E0CF5">
        <w:rPr>
          <w:rFonts w:hint="eastAsia"/>
          <w:sz w:val="24"/>
        </w:rPr>
        <w:t>灰度绝对值差之和（</w:t>
      </w:r>
      <w:r w:rsidR="009E0CF5" w:rsidRPr="009E0CF5">
        <w:rPr>
          <w:rFonts w:hint="eastAsia"/>
          <w:sz w:val="24"/>
        </w:rPr>
        <w:t>SAD</w:t>
      </w:r>
      <w:r w:rsidR="009E0CF5" w:rsidRPr="009E0CF5">
        <w:rPr>
          <w:rFonts w:hint="eastAsia"/>
          <w:sz w:val="24"/>
        </w:rPr>
        <w:t>，</w:t>
      </w:r>
      <w:r w:rsidR="009E0CF5" w:rsidRPr="009E0CF5">
        <w:rPr>
          <w:rFonts w:hint="eastAsia"/>
          <w:sz w:val="24"/>
        </w:rPr>
        <w:t>Sum of Absolute Differences</w:t>
      </w:r>
      <w:r w:rsidR="009E0CF5" w:rsidRPr="009E0CF5">
        <w:rPr>
          <w:rFonts w:hint="eastAsia"/>
          <w:sz w:val="24"/>
        </w:rPr>
        <w:t>）</w:t>
      </w:r>
      <w:r w:rsidR="009E0CF5">
        <w:rPr>
          <w:rFonts w:hint="eastAsia"/>
          <w:sz w:val="24"/>
        </w:rPr>
        <w:t>、</w:t>
      </w:r>
      <w:r w:rsidR="009E0CF5" w:rsidRPr="009E0CF5">
        <w:rPr>
          <w:rFonts w:hint="eastAsia"/>
          <w:sz w:val="24"/>
        </w:rPr>
        <w:t>BT</w:t>
      </w:r>
      <w:r w:rsidR="009E0CF5" w:rsidRPr="009E0CF5">
        <w:rPr>
          <w:rFonts w:hint="eastAsia"/>
          <w:sz w:val="24"/>
        </w:rPr>
        <w:t>（</w:t>
      </w:r>
      <w:r w:rsidR="009E0CF5" w:rsidRPr="009E0CF5">
        <w:rPr>
          <w:rFonts w:hint="eastAsia"/>
          <w:sz w:val="24"/>
        </w:rPr>
        <w:t xml:space="preserve">Birchfield and </w:t>
      </w:r>
      <w:proofErr w:type="spellStart"/>
      <w:r w:rsidR="009E0CF5" w:rsidRPr="009E0CF5">
        <w:rPr>
          <w:rFonts w:hint="eastAsia"/>
          <w:sz w:val="24"/>
        </w:rPr>
        <w:t>Tomasi</w:t>
      </w:r>
      <w:proofErr w:type="spellEnd"/>
      <w:r w:rsidR="009E0CF5" w:rsidRPr="009E0CF5">
        <w:rPr>
          <w:rFonts w:hint="eastAsia"/>
          <w:sz w:val="24"/>
        </w:rPr>
        <w:t>）法</w:t>
      </w:r>
      <w:r w:rsidR="009E0CF5" w:rsidRPr="009E0CF5">
        <w:rPr>
          <w:rFonts w:hint="eastAsia"/>
          <w:sz w:val="24"/>
          <w:vertAlign w:val="superscript"/>
        </w:rPr>
        <w:t>[</w:t>
      </w:r>
      <w:r w:rsidR="009E0CF5" w:rsidRPr="009E0CF5">
        <w:rPr>
          <w:sz w:val="24"/>
          <w:vertAlign w:val="superscript"/>
        </w:rPr>
        <w:t>3</w:t>
      </w:r>
      <w:r w:rsidR="009E0CF5">
        <w:rPr>
          <w:rFonts w:hint="eastAsia"/>
          <w:sz w:val="24"/>
          <w:vertAlign w:val="superscript"/>
        </w:rPr>
        <w:t>2</w:t>
      </w:r>
      <w:r w:rsidR="009E0CF5" w:rsidRPr="009E0CF5">
        <w:rPr>
          <w:sz w:val="24"/>
          <w:vertAlign w:val="superscript"/>
        </w:rPr>
        <w:t>]</w:t>
      </w:r>
      <w:r w:rsidR="009E0CF5">
        <w:rPr>
          <w:rFonts w:hint="eastAsia"/>
          <w:sz w:val="24"/>
        </w:rPr>
        <w:t>、</w:t>
      </w:r>
      <w:r w:rsidR="009E0CF5" w:rsidRPr="009E0CF5">
        <w:rPr>
          <w:rFonts w:hint="eastAsia"/>
          <w:sz w:val="24"/>
        </w:rPr>
        <w:t>多使用互信息（</w:t>
      </w:r>
      <w:r w:rsidR="009E0CF5" w:rsidRPr="009E0CF5">
        <w:rPr>
          <w:rFonts w:hint="eastAsia"/>
          <w:sz w:val="24"/>
        </w:rPr>
        <w:t>MI</w:t>
      </w:r>
      <w:r w:rsidR="009E0CF5" w:rsidRPr="009E0CF5">
        <w:rPr>
          <w:rFonts w:hint="eastAsia"/>
          <w:sz w:val="24"/>
        </w:rPr>
        <w:t>，</w:t>
      </w:r>
      <w:r w:rsidR="009E0CF5" w:rsidRPr="009E0CF5">
        <w:rPr>
          <w:rFonts w:hint="eastAsia"/>
          <w:sz w:val="24"/>
        </w:rPr>
        <w:t>Mutual Information</w:t>
      </w:r>
      <w:r w:rsidR="009E0CF5" w:rsidRPr="009E0CF5">
        <w:rPr>
          <w:rFonts w:hint="eastAsia"/>
          <w:sz w:val="24"/>
        </w:rPr>
        <w:t>）法</w:t>
      </w:r>
      <w:r w:rsidR="009E0CF5" w:rsidRPr="009E0CF5">
        <w:rPr>
          <w:rFonts w:hint="eastAsia"/>
          <w:sz w:val="24"/>
          <w:vertAlign w:val="superscript"/>
        </w:rPr>
        <w:t>[</w:t>
      </w:r>
      <w:r w:rsidR="009E0CF5" w:rsidRPr="009E0CF5">
        <w:rPr>
          <w:sz w:val="24"/>
          <w:vertAlign w:val="superscript"/>
        </w:rPr>
        <w:t>34]</w:t>
      </w:r>
      <w:r w:rsidR="009E0CF5">
        <w:rPr>
          <w:rFonts w:hint="eastAsia"/>
          <w:sz w:val="24"/>
        </w:rPr>
        <w:t>等算法作为匹配代价计算。</w:t>
      </w:r>
    </w:p>
    <w:p w14:paraId="6B85606C" w14:textId="36556EB2" w:rsidR="001410D9" w:rsidRDefault="001410D9" w:rsidP="00270B4C">
      <w:pPr>
        <w:spacing w:line="440" w:lineRule="exact"/>
        <w:ind w:firstLine="420"/>
        <w:rPr>
          <w:sz w:val="24"/>
        </w:rPr>
      </w:pPr>
      <w:r>
        <w:rPr>
          <w:rFonts w:hint="eastAsia"/>
          <w:sz w:val="24"/>
        </w:rPr>
        <w:t>b</w:t>
      </w:r>
      <w:r>
        <w:rPr>
          <w:rFonts w:hint="eastAsia"/>
          <w:sz w:val="24"/>
        </w:rPr>
        <w:t>）代价聚合</w:t>
      </w:r>
    </w:p>
    <w:p w14:paraId="05141852" w14:textId="71728EF9" w:rsidR="001410D9" w:rsidRDefault="001410D9" w:rsidP="00994380">
      <w:pPr>
        <w:spacing w:line="440" w:lineRule="exact"/>
        <w:rPr>
          <w:sz w:val="24"/>
        </w:rPr>
      </w:pPr>
      <w:r>
        <w:rPr>
          <w:sz w:val="24"/>
        </w:rPr>
        <w:tab/>
      </w:r>
      <w:r>
        <w:rPr>
          <w:rFonts w:hint="eastAsia"/>
          <w:sz w:val="24"/>
        </w:rPr>
        <w:t>代价聚合的目的是为了每一个像素点上的代价</w:t>
      </w:r>
      <w:proofErr w:type="gramStart"/>
      <w:r>
        <w:rPr>
          <w:rFonts w:hint="eastAsia"/>
          <w:sz w:val="24"/>
        </w:rPr>
        <w:t>值能够</w:t>
      </w:r>
      <w:proofErr w:type="gramEnd"/>
      <w:r>
        <w:rPr>
          <w:rFonts w:hint="eastAsia"/>
          <w:sz w:val="24"/>
        </w:rPr>
        <w:t>更好更加准确的反映像素</w:t>
      </w:r>
      <w:r>
        <w:rPr>
          <w:rFonts w:hint="eastAsia"/>
          <w:sz w:val="24"/>
        </w:rPr>
        <w:lastRenderedPageBreak/>
        <w:t>之间的相关性。由于匹配代价计算是在一定大小的窗口上进行的，因此很容易产生噪声使得视差信息不够准确。</w:t>
      </w:r>
    </w:p>
    <w:p w14:paraId="70031E2D" w14:textId="2EDA5F3F" w:rsidR="00233696" w:rsidRDefault="001410D9" w:rsidP="00994380">
      <w:pPr>
        <w:spacing w:line="440" w:lineRule="exact"/>
        <w:rPr>
          <w:sz w:val="24"/>
        </w:rPr>
      </w:pPr>
      <w:r>
        <w:rPr>
          <w:sz w:val="24"/>
        </w:rPr>
        <w:tab/>
      </w:r>
      <w:r>
        <w:rPr>
          <w:rFonts w:hint="eastAsia"/>
          <w:sz w:val="24"/>
        </w:rPr>
        <w:t>代价聚合则是通过一定的准则，建立相邻像素间的联系，例如相邻像素</w:t>
      </w:r>
      <w:r w:rsidR="002F3FDB">
        <w:rPr>
          <w:rFonts w:hint="eastAsia"/>
          <w:sz w:val="24"/>
        </w:rPr>
        <w:t>的视差值具有连续性，从而对代价矩阵进行全局优化。通常的代价聚合方法有动态规划法、</w:t>
      </w:r>
      <w:r w:rsidR="002F3FDB">
        <w:rPr>
          <w:rFonts w:hint="eastAsia"/>
          <w:sz w:val="24"/>
        </w:rPr>
        <w:t>S</w:t>
      </w:r>
      <w:r w:rsidR="002F3FDB">
        <w:rPr>
          <w:sz w:val="24"/>
        </w:rPr>
        <w:t>GM</w:t>
      </w:r>
      <w:r w:rsidR="002F3FDB">
        <w:rPr>
          <w:rFonts w:hint="eastAsia"/>
          <w:sz w:val="24"/>
        </w:rPr>
        <w:t>算法的路径聚合法等，如图</w:t>
      </w:r>
      <w:r w:rsidR="002F3FDB">
        <w:rPr>
          <w:rFonts w:hint="eastAsia"/>
          <w:sz w:val="24"/>
        </w:rPr>
        <w:t>4-10</w:t>
      </w:r>
      <w:r w:rsidR="002F3FDB">
        <w:rPr>
          <w:rFonts w:hint="eastAsia"/>
          <w:sz w:val="24"/>
        </w:rPr>
        <w:t>为代价聚合示意图。</w:t>
      </w:r>
    </w:p>
    <w:p w14:paraId="7FCB1121" w14:textId="77777777" w:rsidR="00A71752" w:rsidRDefault="00A71752" w:rsidP="00A71752">
      <w:pPr>
        <w:keepNext/>
      </w:pPr>
      <w:r>
        <w:rPr>
          <w:rFonts w:hint="eastAsia"/>
          <w:noProof/>
          <w:sz w:val="24"/>
        </w:rPr>
        <w:drawing>
          <wp:inline distT="0" distB="0" distL="0" distR="0" wp14:anchorId="798AB9C6" wp14:editId="318F374F">
            <wp:extent cx="5580380" cy="1139825"/>
            <wp:effectExtent l="0" t="0" r="1270" b="317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20181106164657636.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80380" cy="1139825"/>
                    </a:xfrm>
                    <a:prstGeom prst="rect">
                      <a:avLst/>
                    </a:prstGeom>
                  </pic:spPr>
                </pic:pic>
              </a:graphicData>
            </a:graphic>
          </wp:inline>
        </w:drawing>
      </w:r>
    </w:p>
    <w:p w14:paraId="6DBF08C9" w14:textId="0EC26CBC" w:rsidR="00A71752" w:rsidRDefault="00A71752" w:rsidP="00A71752">
      <w:pPr>
        <w:pStyle w:val="aff"/>
        <w:rPr>
          <w:sz w:val="24"/>
        </w:rPr>
      </w:pPr>
      <w:r w:rsidRPr="00641951">
        <w:rPr>
          <w:rFonts w:hint="eastAsia"/>
        </w:rPr>
        <w:t>图</w:t>
      </w:r>
      <w:r w:rsidRPr="00952121">
        <w:rPr>
          <w:rFonts w:ascii="Times New Roman" w:hAnsi="Times New Roman"/>
        </w:rPr>
        <w:t>4-1</w:t>
      </w:r>
      <w:r w:rsidR="00E62BEF" w:rsidRPr="00952121">
        <w:rPr>
          <w:rFonts w:ascii="Times New Roman" w:hAnsi="Times New Roman"/>
        </w:rPr>
        <w:t>1</w:t>
      </w:r>
      <w:r w:rsidRPr="00641951">
        <w:t>代价聚合视差示意图</w:t>
      </w:r>
    </w:p>
    <w:p w14:paraId="56562770" w14:textId="1C0E8CB7" w:rsidR="002F3FDB" w:rsidRDefault="002F3FDB" w:rsidP="00270B4C">
      <w:pPr>
        <w:spacing w:line="440" w:lineRule="exact"/>
        <w:ind w:firstLine="420"/>
        <w:rPr>
          <w:sz w:val="24"/>
        </w:rPr>
      </w:pPr>
      <w:r>
        <w:rPr>
          <w:sz w:val="24"/>
        </w:rPr>
        <w:t>c</w:t>
      </w:r>
      <w:r>
        <w:rPr>
          <w:rFonts w:hint="eastAsia"/>
          <w:sz w:val="24"/>
        </w:rPr>
        <w:t>）视差计算</w:t>
      </w:r>
    </w:p>
    <w:p w14:paraId="777E7A7B" w14:textId="337531EF" w:rsidR="002F3FDB" w:rsidRDefault="002F3FDB" w:rsidP="00994380">
      <w:pPr>
        <w:spacing w:line="440" w:lineRule="exact"/>
        <w:rPr>
          <w:sz w:val="24"/>
        </w:rPr>
      </w:pPr>
      <w:r>
        <w:rPr>
          <w:sz w:val="24"/>
        </w:rPr>
        <w:tab/>
      </w:r>
      <w:r>
        <w:rPr>
          <w:rFonts w:hint="eastAsia"/>
          <w:sz w:val="24"/>
        </w:rPr>
        <w:t>计算视差是通过代价聚后获取的优化的</w:t>
      </w:r>
      <w:r w:rsidR="001B5100">
        <w:rPr>
          <w:rFonts w:hint="eastAsia"/>
          <w:sz w:val="24"/>
        </w:rPr>
        <w:t>代价矩阵来确定每一份像素的优化视差值。通常采用赢家通吃算法（</w:t>
      </w:r>
      <w:proofErr w:type="spellStart"/>
      <w:r w:rsidR="001B5100">
        <w:rPr>
          <w:rFonts w:hint="eastAsia"/>
          <w:sz w:val="24"/>
        </w:rPr>
        <w:t>W</w:t>
      </w:r>
      <w:r w:rsidR="001B5100">
        <w:rPr>
          <w:sz w:val="24"/>
        </w:rPr>
        <w:t>TA,W</w:t>
      </w:r>
      <w:r w:rsidR="001B5100">
        <w:rPr>
          <w:rFonts w:hint="eastAsia"/>
          <w:sz w:val="24"/>
        </w:rPr>
        <w:t>in</w:t>
      </w:r>
      <w:r w:rsidR="001B5100">
        <w:rPr>
          <w:sz w:val="24"/>
        </w:rPr>
        <w:t>ner</w:t>
      </w:r>
      <w:proofErr w:type="spellEnd"/>
      <w:r w:rsidR="001B5100">
        <w:rPr>
          <w:sz w:val="24"/>
        </w:rPr>
        <w:t>-Tasks-All</w:t>
      </w:r>
      <w:r w:rsidR="001B5100">
        <w:rPr>
          <w:rFonts w:hint="eastAsia"/>
          <w:sz w:val="24"/>
        </w:rPr>
        <w:t>）进行视差计算。如图</w:t>
      </w:r>
      <w:r w:rsidR="001B5100">
        <w:rPr>
          <w:rFonts w:hint="eastAsia"/>
          <w:sz w:val="24"/>
        </w:rPr>
        <w:t>4-11</w:t>
      </w:r>
      <w:r w:rsidR="001B5100">
        <w:rPr>
          <w:rFonts w:hint="eastAsia"/>
          <w:sz w:val="24"/>
        </w:rPr>
        <w:t>所示，假设为某一像素在视差范围内的所有代价值，从而查找出最小的那个代价值与之对应的视差值则是该像素点的优化视差值。</w:t>
      </w:r>
    </w:p>
    <w:p w14:paraId="05393AA1" w14:textId="77777777" w:rsidR="00A71752" w:rsidRDefault="00A71752" w:rsidP="00A71752">
      <w:pPr>
        <w:keepNext/>
        <w:jc w:val="center"/>
      </w:pPr>
      <w:r>
        <w:rPr>
          <w:rFonts w:hint="eastAsia"/>
          <w:noProof/>
          <w:sz w:val="24"/>
        </w:rPr>
        <w:drawing>
          <wp:inline distT="0" distB="0" distL="0" distR="0" wp14:anchorId="738709A4" wp14:editId="5E498EEA">
            <wp:extent cx="2543556" cy="2066544"/>
            <wp:effectExtent l="0" t="0" r="952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2018102309410128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43556" cy="2066544"/>
                    </a:xfrm>
                    <a:prstGeom prst="rect">
                      <a:avLst/>
                    </a:prstGeom>
                  </pic:spPr>
                </pic:pic>
              </a:graphicData>
            </a:graphic>
          </wp:inline>
        </w:drawing>
      </w:r>
    </w:p>
    <w:p w14:paraId="32097AA9" w14:textId="3CD6DFBE" w:rsidR="00A71752" w:rsidRDefault="00A71752" w:rsidP="00A71752">
      <w:pPr>
        <w:pStyle w:val="aff"/>
        <w:rPr>
          <w:sz w:val="24"/>
        </w:rPr>
      </w:pPr>
      <w:r w:rsidRPr="00591EE8">
        <w:rPr>
          <w:rFonts w:hint="eastAsia"/>
        </w:rPr>
        <w:t>图</w:t>
      </w:r>
      <w:r w:rsidRPr="00952121">
        <w:rPr>
          <w:rFonts w:ascii="Times New Roman" w:hAnsi="Times New Roman"/>
        </w:rPr>
        <w:t>4-1</w:t>
      </w:r>
      <w:r w:rsidR="00E62BEF" w:rsidRPr="00952121">
        <w:rPr>
          <w:rFonts w:ascii="Times New Roman" w:hAnsi="Times New Roman"/>
        </w:rPr>
        <w:t>2</w:t>
      </w:r>
      <w:r w:rsidRPr="00591EE8">
        <w:t>视差计算示意图</w:t>
      </w:r>
    </w:p>
    <w:p w14:paraId="74EDC9AA" w14:textId="0222D423" w:rsidR="001B5100" w:rsidRDefault="001B5100" w:rsidP="00270B4C">
      <w:pPr>
        <w:spacing w:line="440" w:lineRule="exact"/>
        <w:ind w:firstLine="420"/>
        <w:jc w:val="left"/>
        <w:rPr>
          <w:sz w:val="24"/>
        </w:rPr>
      </w:pPr>
      <w:r>
        <w:rPr>
          <w:rFonts w:hint="eastAsia"/>
          <w:sz w:val="24"/>
        </w:rPr>
        <w:t>d</w:t>
      </w:r>
      <w:r>
        <w:rPr>
          <w:rFonts w:hint="eastAsia"/>
          <w:sz w:val="24"/>
        </w:rPr>
        <w:t>）视差精化</w:t>
      </w:r>
    </w:p>
    <w:p w14:paraId="5268ADB7" w14:textId="49F654E3" w:rsidR="00233696" w:rsidRDefault="001B5100" w:rsidP="00233696">
      <w:pPr>
        <w:spacing w:line="440" w:lineRule="exact"/>
        <w:rPr>
          <w:sz w:val="24"/>
        </w:rPr>
      </w:pPr>
      <w:r>
        <w:rPr>
          <w:sz w:val="24"/>
        </w:rPr>
        <w:tab/>
      </w:r>
      <w:r>
        <w:rPr>
          <w:rFonts w:hint="eastAsia"/>
          <w:sz w:val="24"/>
        </w:rPr>
        <w:t>视差精化是对上一步视差计算的视差值进行进一步优化的步骤，从而提高视差的准确度与精度。</w:t>
      </w:r>
    </w:p>
    <w:p w14:paraId="3BECD616" w14:textId="51404D68" w:rsidR="006901C3" w:rsidRDefault="00233696" w:rsidP="00233696">
      <w:pPr>
        <w:spacing w:line="440" w:lineRule="exact"/>
        <w:ind w:firstLine="420"/>
        <w:rPr>
          <w:sz w:val="24"/>
        </w:rPr>
      </w:pPr>
      <w:r>
        <w:rPr>
          <w:rFonts w:hint="eastAsia"/>
          <w:sz w:val="24"/>
        </w:rPr>
        <w:t>通常，</w:t>
      </w:r>
      <w:r w:rsidRPr="00233696">
        <w:rPr>
          <w:rFonts w:hint="eastAsia"/>
          <w:sz w:val="24"/>
        </w:rPr>
        <w:t>局部匹配算法的步骤一般包括匹配代价计算、代价聚合和视差计算三个步骤</w:t>
      </w:r>
      <w:r>
        <w:rPr>
          <w:rFonts w:hint="eastAsia"/>
          <w:sz w:val="24"/>
        </w:rPr>
        <w:t>；</w:t>
      </w:r>
      <w:r w:rsidRPr="00233696">
        <w:rPr>
          <w:rFonts w:hint="eastAsia"/>
          <w:sz w:val="24"/>
        </w:rPr>
        <w:t>半全局算法</w:t>
      </w:r>
      <w:r w:rsidRPr="00233696">
        <w:rPr>
          <w:rFonts w:hint="eastAsia"/>
          <w:sz w:val="24"/>
        </w:rPr>
        <w:t>SGM</w:t>
      </w:r>
      <w:r w:rsidR="007744EF">
        <w:rPr>
          <w:sz w:val="24"/>
        </w:rPr>
        <w:t>(S</w:t>
      </w:r>
      <w:r w:rsidR="007744EF" w:rsidRPr="007744EF">
        <w:rPr>
          <w:sz w:val="24"/>
        </w:rPr>
        <w:t>emi-</w:t>
      </w:r>
      <w:r w:rsidR="007744EF">
        <w:rPr>
          <w:sz w:val="24"/>
        </w:rPr>
        <w:t>G</w:t>
      </w:r>
      <w:r w:rsidR="007744EF" w:rsidRPr="007744EF">
        <w:rPr>
          <w:sz w:val="24"/>
        </w:rPr>
        <w:t xml:space="preserve">lobal </w:t>
      </w:r>
      <w:r w:rsidR="007744EF">
        <w:rPr>
          <w:sz w:val="24"/>
        </w:rPr>
        <w:t>M</w:t>
      </w:r>
      <w:r w:rsidR="007744EF" w:rsidRPr="007744EF">
        <w:rPr>
          <w:sz w:val="24"/>
        </w:rPr>
        <w:t>atching</w:t>
      </w:r>
      <w:r w:rsidR="007744EF">
        <w:rPr>
          <w:sz w:val="24"/>
        </w:rPr>
        <w:t>)</w:t>
      </w:r>
      <w:r w:rsidRPr="00233696">
        <w:rPr>
          <w:rFonts w:hint="eastAsia"/>
          <w:sz w:val="24"/>
        </w:rPr>
        <w:t>则</w:t>
      </w:r>
      <w:r>
        <w:rPr>
          <w:rFonts w:hint="eastAsia"/>
          <w:sz w:val="24"/>
        </w:rPr>
        <w:t>包含以上</w:t>
      </w:r>
      <w:r w:rsidRPr="00233696">
        <w:rPr>
          <w:rFonts w:hint="eastAsia"/>
          <w:sz w:val="24"/>
        </w:rPr>
        <w:t>四个步骤</w:t>
      </w:r>
      <w:r>
        <w:rPr>
          <w:rFonts w:hint="eastAsia"/>
          <w:sz w:val="24"/>
        </w:rPr>
        <w:t>；</w:t>
      </w:r>
      <w:r w:rsidRPr="00233696">
        <w:rPr>
          <w:rFonts w:hint="eastAsia"/>
          <w:sz w:val="24"/>
        </w:rPr>
        <w:t>全局算法则包括匹配代价计算</w:t>
      </w:r>
      <w:r>
        <w:rPr>
          <w:rFonts w:hint="eastAsia"/>
          <w:sz w:val="24"/>
        </w:rPr>
        <w:t>、</w:t>
      </w:r>
      <w:r w:rsidRPr="00233696">
        <w:rPr>
          <w:rFonts w:hint="eastAsia"/>
          <w:sz w:val="24"/>
        </w:rPr>
        <w:t>视差计算与视差</w:t>
      </w:r>
      <w:r>
        <w:rPr>
          <w:rFonts w:hint="eastAsia"/>
          <w:sz w:val="24"/>
        </w:rPr>
        <w:t>精化</w:t>
      </w:r>
      <w:r w:rsidRPr="00233696">
        <w:rPr>
          <w:rFonts w:hint="eastAsia"/>
          <w:sz w:val="24"/>
        </w:rPr>
        <w:t>三个步骤。</w:t>
      </w:r>
    </w:p>
    <w:p w14:paraId="2CAD64C1" w14:textId="44E69B38" w:rsidR="00233696" w:rsidRDefault="00233696" w:rsidP="00270B4C">
      <w:pPr>
        <w:pStyle w:val="afb"/>
      </w:pPr>
      <w:bookmarkStart w:id="97" w:name="_Toc40684970"/>
      <w:r w:rsidRPr="003B7E68">
        <w:rPr>
          <w:rFonts w:ascii="Times New Roman" w:hAnsi="Times New Roman"/>
        </w:rPr>
        <w:lastRenderedPageBreak/>
        <w:t>4.</w:t>
      </w:r>
      <w:r w:rsidR="00E62BEF" w:rsidRPr="003B7E68">
        <w:rPr>
          <w:rFonts w:ascii="Times New Roman" w:hAnsi="Times New Roman"/>
        </w:rPr>
        <w:t>3</w:t>
      </w:r>
      <w:r w:rsidR="003B7E68">
        <w:rPr>
          <w:rFonts w:ascii="Times New Roman" w:hAnsi="Times New Roman"/>
        </w:rPr>
        <w:t xml:space="preserve"> </w:t>
      </w:r>
      <w:r w:rsidR="00E51A25">
        <w:rPr>
          <w:rFonts w:hint="eastAsia"/>
        </w:rPr>
        <w:t>深度计算与</w:t>
      </w:r>
      <w:r>
        <w:rPr>
          <w:rFonts w:hint="eastAsia"/>
        </w:rPr>
        <w:t>三维信息获取</w:t>
      </w:r>
      <w:bookmarkEnd w:id="97"/>
    </w:p>
    <w:p w14:paraId="66255808" w14:textId="6883FC5E" w:rsidR="00233696" w:rsidRDefault="001B1B5E" w:rsidP="00233696">
      <w:pPr>
        <w:spacing w:line="440" w:lineRule="exact"/>
        <w:rPr>
          <w:sz w:val="24"/>
        </w:rPr>
      </w:pPr>
      <w:r>
        <w:rPr>
          <w:sz w:val="24"/>
        </w:rPr>
        <w:tab/>
      </w:r>
      <w:r>
        <w:rPr>
          <w:rFonts w:hint="eastAsia"/>
          <w:sz w:val="24"/>
        </w:rPr>
        <w:t>通过立体匹配获取了图像对的每一个像素点之间的对应关系，即视差信息。因此，使用三角测量的原理通过视差</w:t>
      </w:r>
      <w:proofErr w:type="gramStart"/>
      <w:r>
        <w:rPr>
          <w:rFonts w:hint="eastAsia"/>
          <w:sz w:val="24"/>
        </w:rPr>
        <w:t>图计算</w:t>
      </w:r>
      <w:proofErr w:type="gramEnd"/>
      <w:r>
        <w:rPr>
          <w:rFonts w:hint="eastAsia"/>
          <w:sz w:val="24"/>
        </w:rPr>
        <w:t>深度图，从而获取原始图像的深度信息和三维信息。</w:t>
      </w:r>
      <w:r w:rsidR="009500EB">
        <w:rPr>
          <w:rFonts w:hint="eastAsia"/>
          <w:sz w:val="24"/>
        </w:rPr>
        <w:t>如图</w:t>
      </w:r>
      <w:r w:rsidR="009500EB">
        <w:rPr>
          <w:rFonts w:hint="eastAsia"/>
          <w:sz w:val="24"/>
        </w:rPr>
        <w:t>4-12</w:t>
      </w:r>
      <w:r w:rsidR="009500EB">
        <w:rPr>
          <w:rFonts w:hint="eastAsia"/>
          <w:sz w:val="24"/>
        </w:rPr>
        <w:t>双目立体相机的几何模型可知：</w:t>
      </w:r>
    </w:p>
    <w:p w14:paraId="38CBF338" w14:textId="77777777" w:rsidR="00A71752" w:rsidRDefault="00A71752" w:rsidP="00A71752">
      <w:pPr>
        <w:keepNext/>
        <w:jc w:val="center"/>
      </w:pPr>
      <w:r>
        <w:rPr>
          <w:rFonts w:hint="eastAsia"/>
          <w:noProof/>
          <w:sz w:val="24"/>
        </w:rPr>
        <w:drawing>
          <wp:inline distT="0" distB="0" distL="0" distR="0" wp14:anchorId="55FD7400" wp14:editId="46FC9035">
            <wp:extent cx="3350979" cy="1619250"/>
            <wp:effectExtent l="0" t="0" r="190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0.jpg"/>
                    <pic:cNvPicPr/>
                  </pic:nvPicPr>
                  <pic:blipFill rotWithShape="1">
                    <a:blip r:embed="rId54">
                      <a:extLst>
                        <a:ext uri="{28A0092B-C50C-407E-A947-70E740481C1C}">
                          <a14:useLocalDpi xmlns:a14="http://schemas.microsoft.com/office/drawing/2010/main" val="0"/>
                        </a:ext>
                      </a:extLst>
                    </a:blip>
                    <a:srcRect b="37394"/>
                    <a:stretch/>
                  </pic:blipFill>
                  <pic:spPr bwMode="auto">
                    <a:xfrm>
                      <a:off x="0" y="0"/>
                      <a:ext cx="3376024" cy="1631352"/>
                    </a:xfrm>
                    <a:prstGeom prst="rect">
                      <a:avLst/>
                    </a:prstGeom>
                    <a:ln>
                      <a:noFill/>
                    </a:ln>
                    <a:extLst>
                      <a:ext uri="{53640926-AAD7-44D8-BBD7-CCE9431645EC}">
                        <a14:shadowObscured xmlns:a14="http://schemas.microsoft.com/office/drawing/2010/main"/>
                      </a:ext>
                    </a:extLst>
                  </pic:spPr>
                </pic:pic>
              </a:graphicData>
            </a:graphic>
          </wp:inline>
        </w:drawing>
      </w:r>
    </w:p>
    <w:p w14:paraId="2A757F49" w14:textId="630E1875" w:rsidR="00A71752" w:rsidRDefault="00A71752" w:rsidP="00A71752">
      <w:pPr>
        <w:pStyle w:val="aff"/>
        <w:rPr>
          <w:sz w:val="24"/>
        </w:rPr>
      </w:pPr>
      <w:r w:rsidRPr="00DF75C2">
        <w:rPr>
          <w:rFonts w:hint="eastAsia"/>
        </w:rPr>
        <w:t>图</w:t>
      </w:r>
      <w:r w:rsidRPr="00952121">
        <w:rPr>
          <w:rFonts w:ascii="Times New Roman" w:hAnsi="Times New Roman"/>
        </w:rPr>
        <w:t>4-1</w:t>
      </w:r>
      <w:r w:rsidR="00E62BEF" w:rsidRPr="00952121">
        <w:rPr>
          <w:rFonts w:ascii="Times New Roman" w:hAnsi="Times New Roman"/>
        </w:rPr>
        <w:t>3</w:t>
      </w:r>
      <w:r w:rsidRPr="00DF75C2">
        <w:t>深度计算原理</w:t>
      </w:r>
    </w:p>
    <w:p w14:paraId="1CDAC40F" w14:textId="7EF03E85" w:rsidR="009500EB" w:rsidRDefault="004641E4" w:rsidP="00233696">
      <w:pPr>
        <w:spacing w:line="440" w:lineRule="exact"/>
        <w:rPr>
          <w:sz w:val="24"/>
        </w:rPr>
      </w:pPr>
      <w:r>
        <w:rPr>
          <w:sz w:val="24"/>
        </w:rPr>
        <w:tab/>
      </w:r>
      <w:r>
        <w:rPr>
          <w:rFonts w:hint="eastAsia"/>
          <w:sz w:val="24"/>
        </w:rPr>
        <w:t>假设三维空间点</w:t>
      </w:r>
      <m:oMath>
        <m:r>
          <w:rPr>
            <w:rFonts w:ascii="Cambria Math" w:hAnsi="Cambria Math" w:hint="eastAsia"/>
            <w:sz w:val="24"/>
          </w:rPr>
          <m:t>P</m:t>
        </m:r>
      </m:oMath>
      <w:r>
        <w:rPr>
          <w:rFonts w:hint="eastAsia"/>
          <w:sz w:val="24"/>
        </w:rPr>
        <w:t>在相机坐标系下的坐标为</w:t>
      </w:r>
      <m:oMath>
        <m:r>
          <w:rPr>
            <w:rFonts w:ascii="Cambria Math" w:hAnsi="Cambria Math" w:hint="eastAsia"/>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r>
          <w:rPr>
            <w:rFonts w:ascii="Cambria Math" w:hAnsi="Cambria Math"/>
            <w:sz w:val="24"/>
          </w:rPr>
          <m:t>,</m:t>
        </m:r>
        <m:sSub>
          <m:sSubPr>
            <m:ctrlPr>
              <w:rPr>
                <w:rFonts w:ascii="Cambria Math" w:hAnsi="Cambria Math"/>
                <w:i/>
                <w:sz w:val="24"/>
              </w:rPr>
            </m:ctrlPr>
          </m:sSubPr>
          <m:e>
            <m:r>
              <w:rPr>
                <w:rFonts w:ascii="Cambria Math" w:hAnsi="Cambria Math"/>
                <w:sz w:val="24"/>
              </w:rPr>
              <m:t>z</m:t>
            </m:r>
          </m:e>
          <m:sub>
            <m:r>
              <w:rPr>
                <w:rFonts w:ascii="Cambria Math" w:hAnsi="Cambria Math"/>
                <w:sz w:val="24"/>
              </w:rPr>
              <m:t>c</m:t>
            </m:r>
          </m:sub>
        </m:sSub>
        <m:r>
          <w:rPr>
            <w:rFonts w:ascii="Cambria Math" w:hAnsi="Cambria Math"/>
            <w:sz w:val="24"/>
          </w:rPr>
          <m:t>)</m:t>
        </m:r>
      </m:oMath>
      <w:r>
        <w:rPr>
          <w:rFonts w:hint="eastAsia"/>
          <w:sz w:val="24"/>
        </w:rPr>
        <w:t>，投射到左右两个图像的像素点在图像物理坐标系下的坐标分别为</w:t>
      </w:r>
      <m:oMath>
        <m:r>
          <w:rPr>
            <w:rFonts w:ascii="Cambria Math" w:hAnsi="Cambria Math" w:hint="eastAsia"/>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l</m:t>
            </m:r>
          </m:sub>
        </m:sSub>
        <m:r>
          <w:rPr>
            <w:rFonts w:ascii="Cambria Math" w:hAnsi="Cambria Math"/>
            <w:sz w:val="24"/>
          </w:rPr>
          <m:t>,y)</m:t>
        </m:r>
      </m:oMath>
      <w:r>
        <w:rPr>
          <w:rFonts w:hint="eastAsia"/>
          <w:sz w:val="24"/>
        </w:rPr>
        <w:t>和</w:t>
      </w:r>
      <m:oMath>
        <m:r>
          <w:rPr>
            <w:rFonts w:ascii="Cambria Math" w:hAnsi="Cambria Math" w:hint="eastAsia"/>
            <w:sz w:val="24"/>
          </w:rPr>
          <m:t>(</m:t>
        </m:r>
        <m:sSub>
          <m:sSubPr>
            <m:ctrlPr>
              <w:rPr>
                <w:rFonts w:ascii="Cambria Math" w:hAnsi="Cambria Math"/>
                <w:i/>
                <w:sz w:val="24"/>
              </w:rPr>
            </m:ctrlPr>
          </m:sSubPr>
          <m:e>
            <m:r>
              <w:rPr>
                <w:rFonts w:ascii="Cambria Math" w:hAnsi="Cambria Math"/>
                <w:sz w:val="24"/>
              </w:rPr>
              <m:t>x</m:t>
            </m:r>
          </m:e>
          <m:sub>
            <m:r>
              <w:rPr>
                <w:rFonts w:ascii="Cambria Math" w:hAnsi="Cambria Math" w:hint="eastAsia"/>
                <w:sz w:val="24"/>
              </w:rPr>
              <m:t>r</m:t>
            </m:r>
          </m:sub>
        </m:sSub>
        <m:r>
          <w:rPr>
            <w:rFonts w:ascii="Cambria Math" w:hAnsi="Cambria Math"/>
            <w:sz w:val="24"/>
          </w:rPr>
          <m:t>,y)</m:t>
        </m:r>
      </m:oMath>
      <w:r>
        <w:rPr>
          <w:rFonts w:hint="eastAsia"/>
          <w:sz w:val="24"/>
        </w:rPr>
        <w:t>，相机的焦距为</w:t>
      </w:r>
      <m:oMath>
        <m:r>
          <w:rPr>
            <w:rFonts w:ascii="Cambria Math" w:hAnsi="Cambria Math" w:hint="eastAsia"/>
            <w:sz w:val="24"/>
          </w:rPr>
          <m:t>f</m:t>
        </m:r>
      </m:oMath>
      <w:r>
        <w:rPr>
          <w:rFonts w:hint="eastAsia"/>
          <w:sz w:val="24"/>
        </w:rPr>
        <w:t>。根据三角形相似原理计算推导公式如下。</w:t>
      </w:r>
    </w:p>
    <w:p w14:paraId="105AE8BE" w14:textId="212327EE" w:rsidR="009500EB" w:rsidRPr="00883C2D" w:rsidRDefault="00883C2D" w:rsidP="00883C2D">
      <w:pPr>
        <w:pStyle w:val="af9"/>
        <w:spacing w:line="720" w:lineRule="auto"/>
        <w:jc w:val="left"/>
        <w:rPr>
          <w:szCs w:val="21"/>
        </w:rPr>
      </w:pPr>
      <w:r>
        <w:rPr>
          <w:rFonts w:ascii="Times New Roman" w:hAnsi="Times New Roman"/>
          <w:szCs w:val="21"/>
        </w:rPr>
        <w:tab/>
      </w:r>
      <w:r>
        <w:rPr>
          <w:rFonts w:ascii="Times New Roman" w:hAnsi="Times New Roman"/>
          <w:szCs w:val="21"/>
        </w:rPr>
        <w:tab/>
      </w:r>
      <w:r>
        <w:rPr>
          <w:rFonts w:ascii="Times New Roman" w:hAnsi="Times New Roman"/>
          <w:szCs w:val="21"/>
        </w:rPr>
        <w:tab/>
      </w:r>
      <m:oMath>
        <m:d>
          <m:dPr>
            <m:begChr m:val="{"/>
            <m:endChr m:val=""/>
            <m:ctrlPr>
              <w:rPr>
                <w:szCs w:val="21"/>
              </w:rPr>
            </m:ctrlPr>
          </m:dPr>
          <m:e>
            <m:eqArr>
              <m:eqArrPr>
                <m:ctrlPr>
                  <w:rPr>
                    <w:szCs w:val="21"/>
                  </w:rPr>
                </m:ctrlPr>
              </m:eqArrPr>
              <m:e>
                <m:r>
                  <w:rPr>
                    <w:szCs w:val="21"/>
                  </w:rPr>
                  <m:t>&amp;</m:t>
                </m:r>
                <m:sSub>
                  <m:sSubPr>
                    <m:ctrlPr>
                      <w:rPr>
                        <w:i/>
                        <w:szCs w:val="21"/>
                      </w:rPr>
                    </m:ctrlPr>
                  </m:sSubPr>
                  <m:e>
                    <m:r>
                      <w:rPr>
                        <w:szCs w:val="21"/>
                      </w:rPr>
                      <m:t>x</m:t>
                    </m:r>
                  </m:e>
                  <m:sub>
                    <m:r>
                      <w:rPr>
                        <w:szCs w:val="21"/>
                      </w:rPr>
                      <m:t>l</m:t>
                    </m:r>
                  </m:sub>
                </m:sSub>
                <m:r>
                  <w:rPr>
                    <w:szCs w:val="21"/>
                  </w:rPr>
                  <m:t>=f</m:t>
                </m:r>
                <m:f>
                  <m:fPr>
                    <m:ctrlPr>
                      <w:rPr>
                        <w:i/>
                        <w:szCs w:val="21"/>
                      </w:rPr>
                    </m:ctrlPr>
                  </m:fPr>
                  <m:num>
                    <m:sSub>
                      <m:sSubPr>
                        <m:ctrlPr>
                          <w:rPr>
                            <w:i/>
                            <w:szCs w:val="21"/>
                          </w:rPr>
                        </m:ctrlPr>
                      </m:sSubPr>
                      <m:e>
                        <m:r>
                          <w:rPr>
                            <w:szCs w:val="21"/>
                          </w:rPr>
                          <m:t>x</m:t>
                        </m:r>
                      </m:e>
                      <m:sub>
                        <m:r>
                          <w:rPr>
                            <w:szCs w:val="21"/>
                          </w:rPr>
                          <m:t>c</m:t>
                        </m:r>
                      </m:sub>
                    </m:sSub>
                  </m:num>
                  <m:den>
                    <m:sSub>
                      <m:sSubPr>
                        <m:ctrlPr>
                          <w:rPr>
                            <w:i/>
                            <w:szCs w:val="21"/>
                          </w:rPr>
                        </m:ctrlPr>
                      </m:sSubPr>
                      <m:e>
                        <m:r>
                          <w:rPr>
                            <w:szCs w:val="21"/>
                          </w:rPr>
                          <m:t>z</m:t>
                        </m:r>
                      </m:e>
                      <m:sub>
                        <m:r>
                          <w:rPr>
                            <w:szCs w:val="21"/>
                          </w:rPr>
                          <m:t>c</m:t>
                        </m:r>
                      </m:sub>
                    </m:sSub>
                  </m:den>
                </m:f>
                <m:r>
                  <w:rPr>
                    <w:szCs w:val="21"/>
                  </w:rPr>
                  <m:t>&amp;&amp;</m:t>
                </m:r>
              </m:e>
              <m:e>
                <m:r>
                  <w:rPr>
                    <w:szCs w:val="21"/>
                  </w:rPr>
                  <m:t>&amp;</m:t>
                </m:r>
                <m:sSub>
                  <m:sSubPr>
                    <m:ctrlPr>
                      <w:rPr>
                        <w:i/>
                        <w:szCs w:val="21"/>
                      </w:rPr>
                    </m:ctrlPr>
                  </m:sSubPr>
                  <m:e>
                    <m:r>
                      <w:rPr>
                        <w:szCs w:val="21"/>
                      </w:rPr>
                      <m:t>x</m:t>
                    </m:r>
                  </m:e>
                  <m:sub>
                    <m:r>
                      <w:rPr>
                        <w:rFonts w:hint="eastAsia"/>
                        <w:szCs w:val="21"/>
                      </w:rPr>
                      <m:t>y</m:t>
                    </m:r>
                  </m:sub>
                </m:sSub>
                <m:r>
                  <w:rPr>
                    <w:szCs w:val="21"/>
                  </w:rPr>
                  <m:t>=f</m:t>
                </m:r>
                <m:f>
                  <m:fPr>
                    <m:ctrlPr>
                      <w:rPr>
                        <w:i/>
                        <w:szCs w:val="21"/>
                      </w:rPr>
                    </m:ctrlPr>
                  </m:fPr>
                  <m:num>
                    <m:r>
                      <w:rPr>
                        <w:szCs w:val="21"/>
                      </w:rPr>
                      <m:t>(</m:t>
                    </m:r>
                    <m:sSub>
                      <m:sSubPr>
                        <m:ctrlPr>
                          <w:rPr>
                            <w:i/>
                            <w:szCs w:val="21"/>
                          </w:rPr>
                        </m:ctrlPr>
                      </m:sSubPr>
                      <m:e>
                        <m:r>
                          <w:rPr>
                            <w:szCs w:val="21"/>
                          </w:rPr>
                          <m:t>x</m:t>
                        </m:r>
                      </m:e>
                      <m:sub>
                        <m:r>
                          <w:rPr>
                            <w:szCs w:val="21"/>
                          </w:rPr>
                          <m:t>c</m:t>
                        </m:r>
                      </m:sub>
                    </m:sSub>
                    <m:r>
                      <w:rPr>
                        <w:szCs w:val="21"/>
                      </w:rPr>
                      <m:t>-B)</m:t>
                    </m:r>
                  </m:num>
                  <m:den>
                    <m:sSub>
                      <m:sSubPr>
                        <m:ctrlPr>
                          <w:rPr>
                            <w:i/>
                            <w:szCs w:val="21"/>
                          </w:rPr>
                        </m:ctrlPr>
                      </m:sSubPr>
                      <m:e>
                        <m:r>
                          <w:rPr>
                            <w:szCs w:val="21"/>
                          </w:rPr>
                          <m:t>z</m:t>
                        </m:r>
                      </m:e>
                      <m:sub>
                        <m:r>
                          <w:rPr>
                            <w:szCs w:val="21"/>
                          </w:rPr>
                          <m:t>c</m:t>
                        </m:r>
                      </m:sub>
                    </m:sSub>
                  </m:den>
                </m:f>
              </m:e>
              <m:e>
                <m:r>
                  <w:rPr>
                    <w:szCs w:val="21"/>
                  </w:rPr>
                  <m:t>&amp;</m:t>
                </m:r>
                <m:r>
                  <w:rPr>
                    <w:rFonts w:hint="eastAsia"/>
                    <w:szCs w:val="21"/>
                  </w:rPr>
                  <m:t>y</m:t>
                </m:r>
                <m:r>
                  <w:rPr>
                    <w:szCs w:val="21"/>
                  </w:rPr>
                  <m:t>=f</m:t>
                </m:r>
                <m:f>
                  <m:fPr>
                    <m:ctrlPr>
                      <w:rPr>
                        <w:i/>
                        <w:szCs w:val="21"/>
                      </w:rPr>
                    </m:ctrlPr>
                  </m:fPr>
                  <m:num>
                    <m:sSub>
                      <m:sSubPr>
                        <m:ctrlPr>
                          <w:rPr>
                            <w:i/>
                            <w:szCs w:val="21"/>
                          </w:rPr>
                        </m:ctrlPr>
                      </m:sSubPr>
                      <m:e>
                        <m:r>
                          <w:rPr>
                            <w:szCs w:val="21"/>
                          </w:rPr>
                          <m:t>y</m:t>
                        </m:r>
                      </m:e>
                      <m:sub>
                        <m:r>
                          <w:rPr>
                            <w:szCs w:val="21"/>
                          </w:rPr>
                          <m:t>c</m:t>
                        </m:r>
                      </m:sub>
                    </m:sSub>
                  </m:num>
                  <m:den>
                    <m:sSub>
                      <m:sSubPr>
                        <m:ctrlPr>
                          <w:rPr>
                            <w:i/>
                            <w:szCs w:val="21"/>
                          </w:rPr>
                        </m:ctrlPr>
                      </m:sSubPr>
                      <m:e>
                        <m:r>
                          <w:rPr>
                            <w:szCs w:val="21"/>
                          </w:rPr>
                          <m:t>z</m:t>
                        </m:r>
                      </m:e>
                      <m:sub>
                        <m:r>
                          <w:rPr>
                            <w:szCs w:val="21"/>
                          </w:rPr>
                          <m:t>c</m:t>
                        </m:r>
                      </m:sub>
                    </m:sSub>
                  </m:den>
                </m:f>
                <m:r>
                  <w:rPr>
                    <w:szCs w:val="21"/>
                  </w:rPr>
                  <m:t>&amp;&amp;&amp;&amp;&amp;</m:t>
                </m:r>
              </m:e>
            </m:eqArr>
          </m:e>
        </m:d>
      </m:oMath>
      <w:r>
        <w:rPr>
          <w:szCs w:val="21"/>
        </w:rPr>
        <w:tab/>
      </w:r>
      <w:r>
        <w:rPr>
          <w:szCs w:val="21"/>
        </w:rPr>
        <w:tab/>
      </w:r>
      <w:r>
        <w:rPr>
          <w:szCs w:val="21"/>
        </w:rPr>
        <w:tab/>
      </w:r>
      <w:r>
        <w:rPr>
          <w:szCs w:val="21"/>
        </w:rPr>
        <w:tab/>
      </w:r>
      <w:r>
        <w:rPr>
          <w:szCs w:val="21"/>
        </w:rPr>
        <w:tab/>
      </w:r>
      <w:r>
        <w:rPr>
          <w:szCs w:val="21"/>
        </w:rPr>
        <w:tab/>
      </w:r>
      <w:r>
        <w:rPr>
          <w:szCs w:val="21"/>
        </w:rPr>
        <w:tab/>
      </w:r>
      <w:r w:rsidRPr="00952121">
        <w:rPr>
          <w:rFonts w:ascii="Times New Roman" w:hAnsi="Times New Roman"/>
          <w:szCs w:val="21"/>
        </w:rPr>
        <w:t>(4.1)</w:t>
      </w:r>
    </w:p>
    <w:p w14:paraId="255BA09C" w14:textId="5B1E03F4" w:rsidR="009500EB" w:rsidRDefault="00883C2D" w:rsidP="00233696">
      <w:pPr>
        <w:spacing w:line="440" w:lineRule="exact"/>
        <w:rPr>
          <w:sz w:val="24"/>
        </w:rPr>
      </w:pPr>
      <w:r>
        <w:rPr>
          <w:sz w:val="24"/>
        </w:rPr>
        <w:tab/>
      </w:r>
      <w:r>
        <w:rPr>
          <w:rFonts w:hint="eastAsia"/>
          <w:sz w:val="24"/>
        </w:rPr>
        <w:t>对公式（</w:t>
      </w:r>
      <w:r>
        <w:rPr>
          <w:rFonts w:hint="eastAsia"/>
          <w:sz w:val="24"/>
        </w:rPr>
        <w:t>4.1</w:t>
      </w:r>
      <w:r>
        <w:rPr>
          <w:rFonts w:hint="eastAsia"/>
          <w:sz w:val="24"/>
        </w:rPr>
        <w:t>）进行整理求出</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r>
          <w:rPr>
            <w:rFonts w:ascii="Cambria Math" w:hAnsi="Cambria Math"/>
            <w:sz w:val="24"/>
          </w:rPr>
          <m:t>,</m:t>
        </m:r>
        <m:sSub>
          <m:sSubPr>
            <m:ctrlPr>
              <w:rPr>
                <w:rFonts w:ascii="Cambria Math" w:hAnsi="Cambria Math"/>
                <w:i/>
                <w:sz w:val="24"/>
              </w:rPr>
            </m:ctrlPr>
          </m:sSubPr>
          <m:e>
            <m:r>
              <w:rPr>
                <w:rFonts w:ascii="Cambria Math" w:hAnsi="Cambria Math"/>
                <w:sz w:val="24"/>
              </w:rPr>
              <m:t>z</m:t>
            </m:r>
          </m:e>
          <m:sub>
            <m:r>
              <w:rPr>
                <w:rFonts w:ascii="Cambria Math" w:hAnsi="Cambria Math"/>
                <w:sz w:val="24"/>
              </w:rPr>
              <m:t>c</m:t>
            </m:r>
          </m:sub>
        </m:sSub>
      </m:oMath>
      <w:r>
        <w:rPr>
          <w:rFonts w:hint="eastAsia"/>
          <w:sz w:val="24"/>
        </w:rPr>
        <w:t>的表达式如下。</w:t>
      </w:r>
    </w:p>
    <w:p w14:paraId="298A896C" w14:textId="5876D2CA" w:rsidR="00883C2D" w:rsidRPr="00842192" w:rsidRDefault="00842192" w:rsidP="00842192">
      <w:pPr>
        <w:pStyle w:val="af9"/>
        <w:spacing w:line="720" w:lineRule="auto"/>
      </w:pPr>
      <w:r>
        <w:rPr>
          <w:rFonts w:ascii="Times New Roman" w:hAnsi="Times New Roman"/>
        </w:rPr>
        <w:tab/>
      </w:r>
      <w:r>
        <w:rPr>
          <w:rFonts w:ascii="Times New Roman" w:hAnsi="Times New Roman"/>
        </w:rPr>
        <w:tab/>
        <w:t xml:space="preserve">         </w:t>
      </w:r>
      <m:oMath>
        <m:d>
          <m:dPr>
            <m:begChr m:val="{"/>
            <m:endChr m:val=""/>
            <m:ctrlPr/>
          </m:dPr>
          <m:e>
            <m:eqArr>
              <m:eqArrPr>
                <m:ctrlPr/>
              </m:eqArrPr>
              <m:e>
                <m:r>
                  <m:rPr>
                    <m:sty m:val="p"/>
                  </m:rPr>
                  <m:t>&amp;</m:t>
                </m:r>
                <m:sSub>
                  <m:sSubPr>
                    <m:ctrlPr/>
                  </m:sSubPr>
                  <m:e>
                    <m:r>
                      <m:t>x</m:t>
                    </m:r>
                  </m:e>
                  <m:sub>
                    <m:r>
                      <m:t>c</m:t>
                    </m:r>
                  </m:sub>
                </m:sSub>
                <m:r>
                  <m:rPr>
                    <m:sty m:val="p"/>
                  </m:rPr>
                  <w:rPr>
                    <w:rFonts w:hint="eastAsia"/>
                  </w:rPr>
                  <m:t>=</m:t>
                </m:r>
                <m:r>
                  <m:rPr>
                    <m:sty m:val="p"/>
                  </m:rPr>
                  <m:t xml:space="preserve"> </m:t>
                </m:r>
                <m:f>
                  <m:fPr>
                    <m:ctrlPr/>
                  </m:fPr>
                  <m:num>
                    <m:r>
                      <m:t>B</m:t>
                    </m:r>
                    <m:sSub>
                      <m:sSubPr>
                        <m:ctrlPr/>
                      </m:sSubPr>
                      <m:e>
                        <m:r>
                          <m:t>x</m:t>
                        </m:r>
                      </m:e>
                      <m:sub>
                        <m:r>
                          <m:t>l</m:t>
                        </m:r>
                      </m:sub>
                    </m:sSub>
                  </m:num>
                  <m:den>
                    <m:sSub>
                      <m:sSubPr>
                        <m:ctrlPr/>
                      </m:sSubPr>
                      <m:e>
                        <m:r>
                          <m:t>x</m:t>
                        </m:r>
                      </m:e>
                      <m:sub>
                        <m:r>
                          <m:t>l</m:t>
                        </m:r>
                      </m:sub>
                    </m:sSub>
                    <m:r>
                      <m:rPr>
                        <m:sty m:val="p"/>
                      </m:rPr>
                      <w:rPr>
                        <w:rFonts w:eastAsia="微软雅黑" w:cs="微软雅黑" w:hint="eastAsia"/>
                      </w:rPr>
                      <m:t>-</m:t>
                    </m:r>
                    <m:r>
                      <m:rPr>
                        <m:sty m:val="p"/>
                      </m:rPr>
                      <m:t xml:space="preserve"> </m:t>
                    </m:r>
                    <m:sSub>
                      <m:sSubPr>
                        <m:ctrlPr/>
                      </m:sSubPr>
                      <m:e>
                        <m:r>
                          <m:t>x</m:t>
                        </m:r>
                      </m:e>
                      <m:sub>
                        <m:r>
                          <w:rPr>
                            <w:rFonts w:hint="eastAsia"/>
                          </w:rPr>
                          <m:t>r</m:t>
                        </m:r>
                      </m:sub>
                    </m:sSub>
                  </m:den>
                </m:f>
              </m:e>
              <m:e>
                <m:sSub>
                  <m:sSubPr>
                    <m:ctrlPr/>
                  </m:sSubPr>
                  <m:e>
                    <m:r>
                      <m:t>y</m:t>
                    </m:r>
                  </m:e>
                  <m:sub>
                    <m:r>
                      <m:t>c</m:t>
                    </m:r>
                  </m:sub>
                </m:sSub>
                <m:r>
                  <m:rPr>
                    <m:sty m:val="p"/>
                  </m:rPr>
                  <m:t xml:space="preserve">=  </m:t>
                </m:r>
                <m:f>
                  <m:fPr>
                    <m:ctrlPr/>
                  </m:fPr>
                  <m:num>
                    <m:r>
                      <m:t>By</m:t>
                    </m:r>
                  </m:num>
                  <m:den>
                    <m:sSub>
                      <m:sSubPr>
                        <m:ctrlPr/>
                      </m:sSubPr>
                      <m:e>
                        <m:r>
                          <m:t>x</m:t>
                        </m:r>
                      </m:e>
                      <m:sub>
                        <m:r>
                          <m:t>l</m:t>
                        </m:r>
                      </m:sub>
                    </m:sSub>
                    <m:r>
                      <m:rPr>
                        <m:sty m:val="p"/>
                      </m:rPr>
                      <w:rPr>
                        <w:rFonts w:eastAsia="微软雅黑" w:cs="微软雅黑" w:hint="eastAsia"/>
                      </w:rPr>
                      <m:t>-</m:t>
                    </m:r>
                    <m:r>
                      <m:rPr>
                        <m:sty m:val="p"/>
                      </m:rPr>
                      <m:t xml:space="preserve"> </m:t>
                    </m:r>
                    <m:sSub>
                      <m:sSubPr>
                        <m:ctrlPr/>
                      </m:sSubPr>
                      <m:e>
                        <m:r>
                          <m:t>x</m:t>
                        </m:r>
                      </m:e>
                      <m:sub>
                        <m:r>
                          <w:rPr>
                            <w:rFonts w:hint="eastAsia"/>
                          </w:rPr>
                          <m:t>r</m:t>
                        </m:r>
                      </m:sub>
                    </m:sSub>
                  </m:den>
                </m:f>
              </m:e>
              <m:e>
                <m:sSub>
                  <m:sSubPr>
                    <m:ctrlPr/>
                  </m:sSubPr>
                  <m:e>
                    <m:r>
                      <m:t>z</m:t>
                    </m:r>
                  </m:e>
                  <m:sub>
                    <m:r>
                      <m:t>c</m:t>
                    </m:r>
                  </m:sub>
                </m:sSub>
                <m:r>
                  <m:rPr>
                    <m:sty m:val="p"/>
                  </m:rPr>
                  <m:t xml:space="preserve">=  </m:t>
                </m:r>
                <m:f>
                  <m:fPr>
                    <m:ctrlPr/>
                  </m:fPr>
                  <m:num>
                    <m:r>
                      <m:t>Bf</m:t>
                    </m:r>
                  </m:num>
                  <m:den>
                    <m:sSub>
                      <m:sSubPr>
                        <m:ctrlPr/>
                      </m:sSubPr>
                      <m:e>
                        <m:r>
                          <m:t>x</m:t>
                        </m:r>
                      </m:e>
                      <m:sub>
                        <m:r>
                          <m:t>l</m:t>
                        </m:r>
                      </m:sub>
                    </m:sSub>
                    <m:r>
                      <m:rPr>
                        <m:sty m:val="p"/>
                      </m:rPr>
                      <w:rPr>
                        <w:rFonts w:eastAsia="微软雅黑" w:cs="微软雅黑" w:hint="eastAsia"/>
                      </w:rPr>
                      <m:t>-</m:t>
                    </m:r>
                    <m:r>
                      <m:rPr>
                        <m:sty m:val="p"/>
                      </m:rPr>
                      <m:t xml:space="preserve"> </m:t>
                    </m:r>
                    <m:sSub>
                      <m:sSubPr>
                        <m:ctrlPr/>
                      </m:sSubPr>
                      <m:e>
                        <m:r>
                          <m:t>x</m:t>
                        </m:r>
                      </m:e>
                      <m:sub>
                        <m:r>
                          <w:rPr>
                            <w:rFonts w:hint="eastAsia"/>
                          </w:rPr>
                          <m:t>r</m:t>
                        </m:r>
                      </m:sub>
                    </m:sSub>
                  </m:den>
                </m:f>
              </m:e>
            </m:eqArr>
          </m:e>
        </m:d>
      </m:oMath>
      <w:r>
        <w:tab/>
      </w:r>
      <w:r>
        <w:tab/>
        <w:t xml:space="preserve">    </w:t>
      </w:r>
      <w:r>
        <w:tab/>
      </w:r>
      <w:r>
        <w:tab/>
        <w:t xml:space="preserve">     </w:t>
      </w:r>
      <w:r>
        <w:tab/>
      </w:r>
      <w:r>
        <w:tab/>
      </w:r>
      <w:r w:rsidRPr="00952121">
        <w:rPr>
          <w:rFonts w:ascii="Times New Roman" w:hAnsi="Times New Roman"/>
        </w:rPr>
        <w:t xml:space="preserve"> (4.2)</w:t>
      </w:r>
    </w:p>
    <w:p w14:paraId="2EC8A9DD" w14:textId="190F6078" w:rsidR="009500EB" w:rsidRDefault="00842192" w:rsidP="00233696">
      <w:pPr>
        <w:spacing w:line="440" w:lineRule="exact"/>
        <w:rPr>
          <w:sz w:val="24"/>
        </w:rPr>
      </w:pPr>
      <w:r>
        <w:rPr>
          <w:sz w:val="24"/>
        </w:rPr>
        <w:tab/>
      </w:r>
      <w:r>
        <w:rPr>
          <w:rFonts w:hint="eastAsia"/>
          <w:sz w:val="24"/>
        </w:rPr>
        <w:t>因此，由公式（</w:t>
      </w:r>
      <w:r>
        <w:rPr>
          <w:rFonts w:hint="eastAsia"/>
          <w:sz w:val="24"/>
        </w:rPr>
        <w:t>4.2</w:t>
      </w:r>
      <w:r>
        <w:rPr>
          <w:rFonts w:hint="eastAsia"/>
          <w:sz w:val="24"/>
        </w:rPr>
        <w:t>）可知，使用视差</w:t>
      </w:r>
      <w:proofErr w:type="gramStart"/>
      <w:r>
        <w:rPr>
          <w:rFonts w:hint="eastAsia"/>
          <w:sz w:val="24"/>
        </w:rPr>
        <w:t>图计算</w:t>
      </w:r>
      <w:proofErr w:type="gramEnd"/>
      <w:r>
        <w:rPr>
          <w:rFonts w:hint="eastAsia"/>
          <w:sz w:val="24"/>
        </w:rPr>
        <w:t>对应像素点的深度，从而获得深度信息。与此同时，获得了相应像素点的在相机坐标系下的坐标</w:t>
      </w:r>
      <m:oMath>
        <m:r>
          <w:rPr>
            <w:rFonts w:ascii="Cambria Math" w:hAnsi="Cambria Math" w:hint="eastAsia"/>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r>
          <w:rPr>
            <w:rFonts w:ascii="Cambria Math" w:hAnsi="Cambria Math"/>
            <w:sz w:val="24"/>
          </w:rPr>
          <m:t>,</m:t>
        </m:r>
        <m:sSub>
          <m:sSubPr>
            <m:ctrlPr>
              <w:rPr>
                <w:rFonts w:ascii="Cambria Math" w:hAnsi="Cambria Math"/>
                <w:i/>
                <w:sz w:val="24"/>
              </w:rPr>
            </m:ctrlPr>
          </m:sSubPr>
          <m:e>
            <m:r>
              <w:rPr>
                <w:rFonts w:ascii="Cambria Math" w:hAnsi="Cambria Math"/>
                <w:sz w:val="24"/>
              </w:rPr>
              <m:t>z</m:t>
            </m:r>
          </m:e>
          <m:sub>
            <m:r>
              <w:rPr>
                <w:rFonts w:ascii="Cambria Math" w:hAnsi="Cambria Math"/>
                <w:sz w:val="24"/>
              </w:rPr>
              <m:t>c</m:t>
            </m:r>
          </m:sub>
        </m:sSub>
        <m:r>
          <w:rPr>
            <w:rFonts w:ascii="Cambria Math" w:hAnsi="Cambria Math"/>
            <w:sz w:val="24"/>
          </w:rPr>
          <m:t>)</m:t>
        </m:r>
      </m:oMath>
      <w:r>
        <w:rPr>
          <w:rFonts w:hint="eastAsia"/>
          <w:sz w:val="24"/>
        </w:rPr>
        <w:t>。通过转换矩阵将相机坐标系下的坐标信息转换成世界坐标系下的坐标信息，从而获得了</w:t>
      </w:r>
      <w:r w:rsidR="00E51A25">
        <w:rPr>
          <w:rFonts w:hint="eastAsia"/>
          <w:sz w:val="24"/>
        </w:rPr>
        <w:t>拍摄场景的三维信息。</w:t>
      </w:r>
    </w:p>
    <w:p w14:paraId="10DFF53D" w14:textId="31F5FC8E" w:rsidR="00E51A25" w:rsidRDefault="00E51A25" w:rsidP="00270B4C">
      <w:pPr>
        <w:pStyle w:val="afb"/>
      </w:pPr>
      <w:bookmarkStart w:id="98" w:name="_Toc40684971"/>
      <w:r w:rsidRPr="003B7E68">
        <w:rPr>
          <w:rFonts w:ascii="Times New Roman" w:hAnsi="Times New Roman"/>
        </w:rPr>
        <w:t>4.</w:t>
      </w:r>
      <w:r w:rsidR="00E62BEF" w:rsidRPr="003B7E68">
        <w:rPr>
          <w:rFonts w:ascii="Times New Roman" w:hAnsi="Times New Roman"/>
        </w:rPr>
        <w:t>4</w:t>
      </w:r>
      <w:r w:rsidR="003B7E68">
        <w:rPr>
          <w:rFonts w:ascii="Times New Roman" w:hAnsi="Times New Roman"/>
        </w:rPr>
        <w:t xml:space="preserve"> </w:t>
      </w:r>
      <w:r>
        <w:rPr>
          <w:rFonts w:hint="eastAsia"/>
        </w:rPr>
        <w:t>立体匹配实验及三维信息获取</w:t>
      </w:r>
      <w:bookmarkEnd w:id="98"/>
    </w:p>
    <w:p w14:paraId="08268BC0" w14:textId="7492C7F3" w:rsidR="00E51A25" w:rsidRDefault="00E51A25" w:rsidP="007A03BA">
      <w:pPr>
        <w:spacing w:line="440" w:lineRule="exact"/>
        <w:rPr>
          <w:sz w:val="24"/>
        </w:rPr>
      </w:pPr>
      <w:r>
        <w:tab/>
      </w:r>
      <w:r w:rsidRPr="007A03BA">
        <w:rPr>
          <w:rFonts w:hint="eastAsia"/>
          <w:sz w:val="24"/>
        </w:rPr>
        <w:t>通过对</w:t>
      </w:r>
      <w:r w:rsidRPr="007A03BA">
        <w:rPr>
          <w:rFonts w:hint="eastAsia"/>
          <w:sz w:val="24"/>
        </w:rPr>
        <w:t>Mi</w:t>
      </w:r>
      <w:r w:rsidRPr="007A03BA">
        <w:rPr>
          <w:sz w:val="24"/>
        </w:rPr>
        <w:t>ddlebury</w:t>
      </w:r>
      <w:r w:rsidRPr="007A03BA">
        <w:rPr>
          <w:rFonts w:hint="eastAsia"/>
          <w:sz w:val="24"/>
        </w:rPr>
        <w:t>大学数据库的标准立体图像进行实验，使用</w:t>
      </w:r>
      <w:r w:rsidRPr="007A03BA">
        <w:rPr>
          <w:rFonts w:hint="eastAsia"/>
          <w:sz w:val="24"/>
        </w:rPr>
        <w:t>S</w:t>
      </w:r>
      <w:r w:rsidRPr="007A03BA">
        <w:rPr>
          <w:sz w:val="24"/>
        </w:rPr>
        <w:t>GBM</w:t>
      </w:r>
      <w:r w:rsidR="007744EF">
        <w:rPr>
          <w:sz w:val="24"/>
        </w:rPr>
        <w:t>(S</w:t>
      </w:r>
      <w:r w:rsidR="007744EF" w:rsidRPr="007744EF">
        <w:rPr>
          <w:sz w:val="24"/>
        </w:rPr>
        <w:t>emi-</w:t>
      </w:r>
      <w:r w:rsidR="007744EF">
        <w:rPr>
          <w:sz w:val="24"/>
        </w:rPr>
        <w:t>G</w:t>
      </w:r>
      <w:r w:rsidR="007744EF" w:rsidRPr="007744EF">
        <w:rPr>
          <w:sz w:val="24"/>
        </w:rPr>
        <w:t xml:space="preserve">lobal </w:t>
      </w:r>
      <w:r w:rsidR="007744EF">
        <w:rPr>
          <w:sz w:val="24"/>
        </w:rPr>
        <w:t>B</w:t>
      </w:r>
      <w:r w:rsidR="007744EF" w:rsidRPr="007744EF">
        <w:rPr>
          <w:sz w:val="24"/>
        </w:rPr>
        <w:t xml:space="preserve">lock </w:t>
      </w:r>
      <w:r w:rsidR="007744EF">
        <w:rPr>
          <w:sz w:val="24"/>
        </w:rPr>
        <w:t>M</w:t>
      </w:r>
      <w:r w:rsidR="007744EF" w:rsidRPr="007744EF">
        <w:rPr>
          <w:sz w:val="24"/>
        </w:rPr>
        <w:t>atching</w:t>
      </w:r>
      <w:r w:rsidR="007744EF">
        <w:rPr>
          <w:sz w:val="24"/>
        </w:rPr>
        <w:t>)</w:t>
      </w:r>
      <w:r w:rsidRPr="007A03BA">
        <w:rPr>
          <w:rFonts w:hint="eastAsia"/>
          <w:sz w:val="24"/>
        </w:rPr>
        <w:t>算法、</w:t>
      </w:r>
      <w:r w:rsidRPr="007A03BA">
        <w:rPr>
          <w:rFonts w:hint="eastAsia"/>
          <w:sz w:val="24"/>
        </w:rPr>
        <w:t>B</w:t>
      </w:r>
      <w:r w:rsidRPr="007A03BA">
        <w:rPr>
          <w:sz w:val="24"/>
        </w:rPr>
        <w:t>M</w:t>
      </w:r>
      <w:r w:rsidR="007744EF">
        <w:rPr>
          <w:sz w:val="24"/>
        </w:rPr>
        <w:t>(</w:t>
      </w:r>
      <w:r w:rsidR="007744EF" w:rsidRPr="007744EF">
        <w:rPr>
          <w:sz w:val="24"/>
        </w:rPr>
        <w:t>Boyer-Moore</w:t>
      </w:r>
      <w:r w:rsidR="007744EF">
        <w:rPr>
          <w:sz w:val="24"/>
        </w:rPr>
        <w:t>)</w:t>
      </w:r>
      <w:r w:rsidRPr="007A03BA">
        <w:rPr>
          <w:rFonts w:hint="eastAsia"/>
          <w:sz w:val="24"/>
        </w:rPr>
        <w:t>算法和</w:t>
      </w:r>
      <w:r w:rsidRPr="007A03BA">
        <w:rPr>
          <w:rFonts w:hint="eastAsia"/>
          <w:sz w:val="24"/>
        </w:rPr>
        <w:t>S</w:t>
      </w:r>
      <w:r w:rsidRPr="007A03BA">
        <w:rPr>
          <w:sz w:val="24"/>
        </w:rPr>
        <w:t>AD</w:t>
      </w:r>
      <w:r w:rsidRPr="007A03BA">
        <w:rPr>
          <w:rFonts w:hint="eastAsia"/>
          <w:sz w:val="24"/>
        </w:rPr>
        <w:t>算法进行立体匹配</w:t>
      </w:r>
      <w:r w:rsidR="00A569E4" w:rsidRPr="007A03BA">
        <w:rPr>
          <w:rFonts w:hint="eastAsia"/>
          <w:sz w:val="24"/>
        </w:rPr>
        <w:t>，获得</w:t>
      </w:r>
      <w:r w:rsidR="00A569E4" w:rsidRPr="007A03BA">
        <w:rPr>
          <w:rFonts w:hint="eastAsia"/>
          <w:sz w:val="24"/>
        </w:rPr>
        <w:lastRenderedPageBreak/>
        <w:t>图像的视差图；最终，根据转换矩阵计算深度图从而生成三维信息点云。</w:t>
      </w:r>
    </w:p>
    <w:p w14:paraId="529F4105" w14:textId="77777777" w:rsidR="00982B03" w:rsidRDefault="00A71752" w:rsidP="00982B03">
      <w:pPr>
        <w:keepNext/>
        <w:jc w:val="center"/>
      </w:pPr>
      <w:r>
        <w:rPr>
          <w:rFonts w:hint="eastAsia"/>
          <w:noProof/>
          <w:sz w:val="24"/>
        </w:rPr>
        <w:drawing>
          <wp:inline distT="0" distB="0" distL="0" distR="0" wp14:anchorId="0ED43831" wp14:editId="62351BFE">
            <wp:extent cx="2219860" cy="1898551"/>
            <wp:effectExtent l="0" t="0" r="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TIM截图2020051015024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44948" cy="1920008"/>
                    </a:xfrm>
                    <a:prstGeom prst="rect">
                      <a:avLst/>
                    </a:prstGeom>
                  </pic:spPr>
                </pic:pic>
              </a:graphicData>
            </a:graphic>
          </wp:inline>
        </w:drawing>
      </w:r>
      <w:r>
        <w:rPr>
          <w:rFonts w:hint="eastAsia"/>
          <w:noProof/>
          <w:sz w:val="24"/>
        </w:rPr>
        <w:drawing>
          <wp:inline distT="0" distB="0" distL="0" distR="0" wp14:anchorId="249255C7" wp14:editId="2A7FB7D7">
            <wp:extent cx="2296160" cy="1904757"/>
            <wp:effectExtent l="0" t="0" r="8890" b="63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TIM截图20200510150310.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18899" cy="1923620"/>
                    </a:xfrm>
                    <a:prstGeom prst="rect">
                      <a:avLst/>
                    </a:prstGeom>
                  </pic:spPr>
                </pic:pic>
              </a:graphicData>
            </a:graphic>
          </wp:inline>
        </w:drawing>
      </w:r>
    </w:p>
    <w:p w14:paraId="22122F36" w14:textId="0EBA6529" w:rsidR="00A71752" w:rsidRPr="007A03BA" w:rsidRDefault="00982B03" w:rsidP="00982B03">
      <w:pPr>
        <w:pStyle w:val="aff"/>
        <w:rPr>
          <w:sz w:val="24"/>
        </w:rPr>
      </w:pPr>
      <w:r w:rsidRPr="00365A82">
        <w:rPr>
          <w:rFonts w:hint="eastAsia"/>
        </w:rPr>
        <w:t>图</w:t>
      </w:r>
      <w:r w:rsidRPr="00952121">
        <w:rPr>
          <w:rStyle w:val="timenewroman0"/>
          <w:rFonts w:ascii="Times New Roman" w:eastAsia="宋体" w:hAnsi="Times New Roman"/>
        </w:rPr>
        <w:t>4-1</w:t>
      </w:r>
      <w:r w:rsidR="00E62BEF" w:rsidRPr="00952121">
        <w:rPr>
          <w:rStyle w:val="timenewroman0"/>
          <w:rFonts w:ascii="Times New Roman" w:eastAsia="宋体" w:hAnsi="Times New Roman"/>
        </w:rPr>
        <w:t>4</w:t>
      </w:r>
      <w:r w:rsidRPr="00365A82">
        <w:t>原始图像对</w:t>
      </w:r>
    </w:p>
    <w:p w14:paraId="6E9E9EEF" w14:textId="2A2B1F28" w:rsidR="007A03BA" w:rsidRPr="0036181E" w:rsidRDefault="007A03BA" w:rsidP="0036181E">
      <w:pPr>
        <w:spacing w:line="440" w:lineRule="exact"/>
        <w:rPr>
          <w:sz w:val="24"/>
        </w:rPr>
      </w:pPr>
      <w:r>
        <w:tab/>
      </w:r>
      <w:r w:rsidRPr="0036181E">
        <w:rPr>
          <w:rFonts w:hint="eastAsia"/>
          <w:sz w:val="24"/>
        </w:rPr>
        <w:t>使用基于立体视觉的三维信息实验平台进行实验，首先输入</w:t>
      </w:r>
      <w:r w:rsidR="0036181E" w:rsidRPr="0036181E">
        <w:rPr>
          <w:rFonts w:hint="eastAsia"/>
          <w:sz w:val="24"/>
        </w:rPr>
        <w:t>图</w:t>
      </w:r>
      <w:r w:rsidR="0036181E" w:rsidRPr="0036181E">
        <w:rPr>
          <w:rFonts w:hint="eastAsia"/>
          <w:sz w:val="24"/>
        </w:rPr>
        <w:t>4-13</w:t>
      </w:r>
      <w:r w:rsidR="0036181E" w:rsidRPr="0036181E">
        <w:rPr>
          <w:rFonts w:hint="eastAsia"/>
          <w:sz w:val="24"/>
        </w:rPr>
        <w:t>的原始图像对，使用默认参数，在菜单上选择立体匹配算法。</w:t>
      </w:r>
    </w:p>
    <w:p w14:paraId="33DAC306" w14:textId="77777777" w:rsidR="00982B03" w:rsidRDefault="00982B03" w:rsidP="00982B03">
      <w:pPr>
        <w:keepNext/>
        <w:jc w:val="center"/>
      </w:pPr>
      <w:r>
        <w:rPr>
          <w:noProof/>
          <w:sz w:val="24"/>
        </w:rPr>
        <w:drawing>
          <wp:inline distT="0" distB="0" distL="0" distR="0" wp14:anchorId="29B9A4C0" wp14:editId="00BC8169">
            <wp:extent cx="4294945" cy="2686050"/>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ngtai.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03906" cy="2691654"/>
                    </a:xfrm>
                    <a:prstGeom prst="rect">
                      <a:avLst/>
                    </a:prstGeom>
                  </pic:spPr>
                </pic:pic>
              </a:graphicData>
            </a:graphic>
          </wp:inline>
        </w:drawing>
      </w:r>
    </w:p>
    <w:p w14:paraId="024B17C2" w14:textId="3D233DFF" w:rsidR="007A03BA" w:rsidRPr="0036181E" w:rsidRDefault="00982B03" w:rsidP="00982B03">
      <w:pPr>
        <w:pStyle w:val="aff"/>
        <w:rPr>
          <w:sz w:val="24"/>
        </w:rPr>
      </w:pPr>
      <w:r w:rsidRPr="004B68ED">
        <w:rPr>
          <w:rFonts w:hint="eastAsia"/>
        </w:rPr>
        <w:t>图</w:t>
      </w:r>
      <w:r w:rsidRPr="00952121">
        <w:rPr>
          <w:rStyle w:val="timenewroman0"/>
          <w:rFonts w:ascii="Times New Roman" w:eastAsia="宋体" w:hAnsi="Times New Roman"/>
        </w:rPr>
        <w:t>4-1</w:t>
      </w:r>
      <w:r w:rsidR="00E62BEF" w:rsidRPr="00952121">
        <w:rPr>
          <w:rStyle w:val="timenewroman0"/>
          <w:rFonts w:ascii="Times New Roman" w:eastAsia="宋体" w:hAnsi="Times New Roman"/>
        </w:rPr>
        <w:t>5</w:t>
      </w:r>
      <w:r w:rsidRPr="004B68ED">
        <w:t>实验平台</w:t>
      </w:r>
    </w:p>
    <w:p w14:paraId="02B01022" w14:textId="07E5850D" w:rsidR="007A03BA" w:rsidRDefault="0036181E" w:rsidP="0036181E">
      <w:pPr>
        <w:spacing w:line="440" w:lineRule="exact"/>
        <w:rPr>
          <w:sz w:val="24"/>
        </w:rPr>
      </w:pPr>
      <w:r>
        <w:rPr>
          <w:sz w:val="24"/>
        </w:rPr>
        <w:tab/>
      </w:r>
      <w:r>
        <w:rPr>
          <w:rFonts w:hint="eastAsia"/>
          <w:sz w:val="24"/>
        </w:rPr>
        <w:t>分别使用</w:t>
      </w:r>
      <w:r>
        <w:rPr>
          <w:rFonts w:hint="eastAsia"/>
          <w:sz w:val="24"/>
        </w:rPr>
        <w:t>B</w:t>
      </w:r>
      <w:r>
        <w:rPr>
          <w:sz w:val="24"/>
        </w:rPr>
        <w:t>M</w:t>
      </w:r>
      <w:r>
        <w:rPr>
          <w:rFonts w:hint="eastAsia"/>
          <w:sz w:val="24"/>
        </w:rPr>
        <w:t>算法、</w:t>
      </w:r>
      <w:r>
        <w:rPr>
          <w:rFonts w:hint="eastAsia"/>
          <w:sz w:val="24"/>
        </w:rPr>
        <w:t>S</w:t>
      </w:r>
      <w:r>
        <w:rPr>
          <w:sz w:val="24"/>
        </w:rPr>
        <w:t>GBM</w:t>
      </w:r>
      <w:r>
        <w:rPr>
          <w:rFonts w:hint="eastAsia"/>
          <w:sz w:val="24"/>
        </w:rPr>
        <w:t>算法和</w:t>
      </w:r>
      <w:r>
        <w:rPr>
          <w:rFonts w:hint="eastAsia"/>
          <w:sz w:val="24"/>
        </w:rPr>
        <w:t>S</w:t>
      </w:r>
      <w:r>
        <w:rPr>
          <w:sz w:val="24"/>
        </w:rPr>
        <w:t>AD</w:t>
      </w:r>
      <w:r>
        <w:rPr>
          <w:rFonts w:hint="eastAsia"/>
          <w:sz w:val="24"/>
        </w:rPr>
        <w:t>算法对原始图像对进行立体匹配，并生成视差图和深度图，具体结果如下。</w:t>
      </w:r>
    </w:p>
    <w:p w14:paraId="68721097" w14:textId="77777777" w:rsidR="00982B03" w:rsidRDefault="00982B03" w:rsidP="00982B03">
      <w:pPr>
        <w:keepNext/>
        <w:jc w:val="center"/>
      </w:pPr>
      <w:r>
        <w:rPr>
          <w:rFonts w:hint="eastAsia"/>
          <w:noProof/>
          <w:sz w:val="24"/>
        </w:rPr>
        <w:drawing>
          <wp:inline distT="0" distB="0" distL="0" distR="0" wp14:anchorId="0EBFDB7A" wp14:editId="5ABD4580">
            <wp:extent cx="3962400" cy="1504612"/>
            <wp:effectExtent l="0" t="0" r="0" b="63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bm3.png"/>
                    <pic:cNvPicPr/>
                  </pic:nvPicPr>
                  <pic:blipFill>
                    <a:blip r:embed="rId58">
                      <a:extLst>
                        <a:ext uri="{28A0092B-C50C-407E-A947-70E740481C1C}">
                          <a14:useLocalDpi xmlns:a14="http://schemas.microsoft.com/office/drawing/2010/main" val="0"/>
                        </a:ext>
                      </a:extLst>
                    </a:blip>
                    <a:stretch>
                      <a:fillRect/>
                    </a:stretch>
                  </pic:blipFill>
                  <pic:spPr>
                    <a:xfrm>
                      <a:off x="0" y="0"/>
                      <a:ext cx="3976716" cy="1510048"/>
                    </a:xfrm>
                    <a:prstGeom prst="rect">
                      <a:avLst/>
                    </a:prstGeom>
                  </pic:spPr>
                </pic:pic>
              </a:graphicData>
            </a:graphic>
          </wp:inline>
        </w:drawing>
      </w:r>
    </w:p>
    <w:p w14:paraId="0B2E0849" w14:textId="3D5AC36B" w:rsidR="00982B03" w:rsidRDefault="00982B03" w:rsidP="00982B03">
      <w:pPr>
        <w:pStyle w:val="aff"/>
        <w:rPr>
          <w:sz w:val="24"/>
        </w:rPr>
      </w:pPr>
      <w:r w:rsidRPr="00282365">
        <w:rPr>
          <w:rFonts w:hint="eastAsia"/>
        </w:rPr>
        <w:t>图</w:t>
      </w:r>
      <w:r w:rsidRPr="00952121">
        <w:rPr>
          <w:rFonts w:ascii="Times New Roman" w:hAnsi="Times New Roman"/>
        </w:rPr>
        <w:t>4-1</w:t>
      </w:r>
      <w:r w:rsidR="00E62BEF" w:rsidRPr="00952121">
        <w:rPr>
          <w:rFonts w:ascii="Times New Roman" w:hAnsi="Times New Roman"/>
        </w:rPr>
        <w:t>6</w:t>
      </w:r>
      <w:r w:rsidRPr="00282365">
        <w:t xml:space="preserve"> BM算法计算的视差图与深度图</w:t>
      </w:r>
    </w:p>
    <w:p w14:paraId="16E1EC5D" w14:textId="77777777" w:rsidR="00982B03" w:rsidRDefault="00982B03" w:rsidP="00982B03">
      <w:pPr>
        <w:keepNext/>
        <w:jc w:val="center"/>
      </w:pPr>
      <w:r>
        <w:rPr>
          <w:noProof/>
          <w:sz w:val="24"/>
        </w:rPr>
        <w:lastRenderedPageBreak/>
        <w:drawing>
          <wp:inline distT="0" distB="0" distL="0" distR="0" wp14:anchorId="32432440" wp14:editId="2A202DB9">
            <wp:extent cx="3975100" cy="1478223"/>
            <wp:effectExtent l="0" t="0" r="6350" b="825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SGBM2.png"/>
                    <pic:cNvPicPr/>
                  </pic:nvPicPr>
                  <pic:blipFill>
                    <a:blip r:embed="rId59">
                      <a:extLst>
                        <a:ext uri="{28A0092B-C50C-407E-A947-70E740481C1C}">
                          <a14:useLocalDpi xmlns:a14="http://schemas.microsoft.com/office/drawing/2010/main" val="0"/>
                        </a:ext>
                      </a:extLst>
                    </a:blip>
                    <a:stretch>
                      <a:fillRect/>
                    </a:stretch>
                  </pic:blipFill>
                  <pic:spPr>
                    <a:xfrm>
                      <a:off x="0" y="0"/>
                      <a:ext cx="4050971" cy="1506437"/>
                    </a:xfrm>
                    <a:prstGeom prst="rect">
                      <a:avLst/>
                    </a:prstGeom>
                  </pic:spPr>
                </pic:pic>
              </a:graphicData>
            </a:graphic>
          </wp:inline>
        </w:drawing>
      </w:r>
    </w:p>
    <w:p w14:paraId="6A1209FD" w14:textId="6A86001D" w:rsidR="00982B03" w:rsidRDefault="00982B03" w:rsidP="00982B03">
      <w:pPr>
        <w:pStyle w:val="aff"/>
        <w:rPr>
          <w:sz w:val="24"/>
        </w:rPr>
      </w:pPr>
      <w:r w:rsidRPr="00D15EED">
        <w:rPr>
          <w:rFonts w:hint="eastAsia"/>
        </w:rPr>
        <w:t>图</w:t>
      </w:r>
      <w:r w:rsidRPr="00952121">
        <w:rPr>
          <w:rFonts w:ascii="Times New Roman" w:hAnsi="Times New Roman"/>
        </w:rPr>
        <w:t>4-1</w:t>
      </w:r>
      <w:r w:rsidR="00E62BEF" w:rsidRPr="00952121">
        <w:rPr>
          <w:rFonts w:ascii="Times New Roman" w:hAnsi="Times New Roman"/>
        </w:rPr>
        <w:t>7</w:t>
      </w:r>
      <w:r w:rsidRPr="00D15EED">
        <w:t xml:space="preserve"> </w:t>
      </w:r>
      <w:r>
        <w:t>SG</w:t>
      </w:r>
      <w:r w:rsidRPr="00D15EED">
        <w:t>BM算法计算的视差图与深度图</w:t>
      </w:r>
    </w:p>
    <w:p w14:paraId="112C23C3" w14:textId="77777777" w:rsidR="00982B03" w:rsidRDefault="00982B03" w:rsidP="00982B03">
      <w:pPr>
        <w:pStyle w:val="af2"/>
        <w:jc w:val="center"/>
      </w:pPr>
      <w:r>
        <w:rPr>
          <w:rFonts w:hint="eastAsia"/>
          <w:noProof/>
          <w:sz w:val="24"/>
        </w:rPr>
        <w:drawing>
          <wp:inline distT="0" distB="0" distL="0" distR="0" wp14:anchorId="0B628F04" wp14:editId="2F86D891">
            <wp:extent cx="4050553" cy="1479550"/>
            <wp:effectExtent l="0" t="0" r="7620" b="635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SAD4.png"/>
                    <pic:cNvPicPr/>
                  </pic:nvPicPr>
                  <pic:blipFill>
                    <a:blip r:embed="rId60">
                      <a:extLst>
                        <a:ext uri="{28A0092B-C50C-407E-A947-70E740481C1C}">
                          <a14:useLocalDpi xmlns:a14="http://schemas.microsoft.com/office/drawing/2010/main" val="0"/>
                        </a:ext>
                      </a:extLst>
                    </a:blip>
                    <a:stretch>
                      <a:fillRect/>
                    </a:stretch>
                  </pic:blipFill>
                  <pic:spPr>
                    <a:xfrm>
                      <a:off x="0" y="0"/>
                      <a:ext cx="4121921" cy="1505619"/>
                    </a:xfrm>
                    <a:prstGeom prst="rect">
                      <a:avLst/>
                    </a:prstGeom>
                  </pic:spPr>
                </pic:pic>
              </a:graphicData>
            </a:graphic>
          </wp:inline>
        </w:drawing>
      </w:r>
    </w:p>
    <w:p w14:paraId="16B75AF3" w14:textId="11A2C007" w:rsidR="00982B03" w:rsidRPr="00982B03" w:rsidRDefault="00982B03" w:rsidP="00982B03">
      <w:pPr>
        <w:pStyle w:val="aff"/>
        <w:rPr>
          <w:sz w:val="24"/>
        </w:rPr>
      </w:pPr>
      <w:r w:rsidRPr="004B73D3">
        <w:rPr>
          <w:rFonts w:hint="eastAsia"/>
        </w:rPr>
        <w:t>图</w:t>
      </w:r>
      <w:r w:rsidRPr="00952121">
        <w:rPr>
          <w:rFonts w:ascii="Times New Roman" w:hAnsi="Times New Roman"/>
        </w:rPr>
        <w:t>4-1</w:t>
      </w:r>
      <w:r w:rsidR="00E62BEF" w:rsidRPr="00952121">
        <w:rPr>
          <w:rFonts w:ascii="Times New Roman" w:hAnsi="Times New Roman"/>
        </w:rPr>
        <w:t>8</w:t>
      </w:r>
      <w:r w:rsidRPr="004B73D3">
        <w:t xml:space="preserve"> </w:t>
      </w:r>
      <w:r>
        <w:t>SAD</w:t>
      </w:r>
      <w:r w:rsidRPr="004B73D3">
        <w:t>算法计算的视差图与深度图</w:t>
      </w:r>
    </w:p>
    <w:p w14:paraId="57431410" w14:textId="32EA5189" w:rsidR="005005B5" w:rsidRDefault="0036181E" w:rsidP="0036181E">
      <w:pPr>
        <w:spacing w:line="440" w:lineRule="exact"/>
        <w:rPr>
          <w:sz w:val="24"/>
        </w:rPr>
      </w:pPr>
      <w:r>
        <w:rPr>
          <w:sz w:val="24"/>
        </w:rPr>
        <w:tab/>
      </w:r>
      <w:r w:rsidR="005005B5">
        <w:rPr>
          <w:rFonts w:hint="eastAsia"/>
          <w:sz w:val="24"/>
        </w:rPr>
        <w:t>最终，通过实验平台生成</w:t>
      </w:r>
      <w:r w:rsidR="005005B5">
        <w:rPr>
          <w:rFonts w:hint="eastAsia"/>
          <w:sz w:val="24"/>
        </w:rPr>
        <w:t>ply</w:t>
      </w:r>
      <w:r w:rsidR="005005B5">
        <w:rPr>
          <w:rFonts w:hint="eastAsia"/>
          <w:sz w:val="24"/>
        </w:rPr>
        <w:t>格式的点</w:t>
      </w:r>
      <w:proofErr w:type="gramStart"/>
      <w:r w:rsidR="005005B5">
        <w:rPr>
          <w:rFonts w:hint="eastAsia"/>
          <w:sz w:val="24"/>
        </w:rPr>
        <w:t>云信息</w:t>
      </w:r>
      <w:proofErr w:type="gramEnd"/>
      <w:r w:rsidR="005005B5">
        <w:rPr>
          <w:rFonts w:hint="eastAsia"/>
          <w:sz w:val="24"/>
        </w:rPr>
        <w:t>文件，使用</w:t>
      </w:r>
      <w:r w:rsidR="005005B5">
        <w:rPr>
          <w:rFonts w:hint="eastAsia"/>
          <w:sz w:val="24"/>
        </w:rPr>
        <w:t>Mesh</w:t>
      </w:r>
      <w:r w:rsidR="005005B5">
        <w:rPr>
          <w:sz w:val="24"/>
        </w:rPr>
        <w:t>Lab</w:t>
      </w:r>
      <w:r w:rsidR="005005B5">
        <w:rPr>
          <w:rFonts w:hint="eastAsia"/>
          <w:sz w:val="24"/>
        </w:rPr>
        <w:t>打开文件查看点云图像；通过实验平台设置特征点个数生成三维散点图，具体结果如下。</w:t>
      </w:r>
    </w:p>
    <w:p w14:paraId="53F95011" w14:textId="1EC37AFD" w:rsidR="00982B03" w:rsidRDefault="00982B03" w:rsidP="00982B03">
      <w:pPr>
        <w:keepNext/>
        <w:jc w:val="center"/>
      </w:pPr>
      <w:r>
        <w:rPr>
          <w:noProof/>
          <w:sz w:val="24"/>
        </w:rPr>
        <w:drawing>
          <wp:inline distT="0" distB="0" distL="0" distR="0" wp14:anchorId="4C51F169" wp14:editId="632EFBA7">
            <wp:extent cx="1801465" cy="240030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snapshot201.png"/>
                    <pic:cNvPicPr/>
                  </pic:nvPicPr>
                  <pic:blipFill rotWithShape="1">
                    <a:blip r:embed="rId61" cstate="print">
                      <a:extLst>
                        <a:ext uri="{28A0092B-C50C-407E-A947-70E740481C1C}">
                          <a14:useLocalDpi xmlns:a14="http://schemas.microsoft.com/office/drawing/2010/main" val="0"/>
                        </a:ext>
                      </a:extLst>
                    </a:blip>
                    <a:srcRect l="33113" r="29677"/>
                    <a:stretch/>
                  </pic:blipFill>
                  <pic:spPr bwMode="auto">
                    <a:xfrm>
                      <a:off x="0" y="0"/>
                      <a:ext cx="1811448" cy="2413602"/>
                    </a:xfrm>
                    <a:prstGeom prst="rect">
                      <a:avLst/>
                    </a:prstGeom>
                    <a:ln>
                      <a:noFill/>
                    </a:ln>
                    <a:extLst>
                      <a:ext uri="{53640926-AAD7-44D8-BBD7-CCE9431645EC}">
                        <a14:shadowObscured xmlns:a14="http://schemas.microsoft.com/office/drawing/2010/main"/>
                      </a:ext>
                    </a:extLst>
                  </pic:spPr>
                </pic:pic>
              </a:graphicData>
            </a:graphic>
          </wp:inline>
        </w:drawing>
      </w:r>
      <w:r>
        <w:rPr>
          <w:noProof/>
          <w:sz w:val="24"/>
        </w:rPr>
        <w:drawing>
          <wp:inline distT="0" distB="0" distL="0" distR="0" wp14:anchorId="0945B26C" wp14:editId="1C7932BA">
            <wp:extent cx="1791933" cy="2387600"/>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snapshot00.png"/>
                    <pic:cNvPicPr/>
                  </pic:nvPicPr>
                  <pic:blipFill rotWithShape="1">
                    <a:blip r:embed="rId62" cstate="print">
                      <a:extLst>
                        <a:ext uri="{28A0092B-C50C-407E-A947-70E740481C1C}">
                          <a14:useLocalDpi xmlns:a14="http://schemas.microsoft.com/office/drawing/2010/main" val="0"/>
                        </a:ext>
                      </a:extLst>
                    </a:blip>
                    <a:srcRect l="30382" r="32408"/>
                    <a:stretch/>
                  </pic:blipFill>
                  <pic:spPr bwMode="auto">
                    <a:xfrm>
                      <a:off x="0" y="0"/>
                      <a:ext cx="1812056" cy="2414412"/>
                    </a:xfrm>
                    <a:prstGeom prst="rect">
                      <a:avLst/>
                    </a:prstGeom>
                    <a:ln>
                      <a:noFill/>
                    </a:ln>
                    <a:extLst>
                      <a:ext uri="{53640926-AAD7-44D8-BBD7-CCE9431645EC}">
                        <a14:shadowObscured xmlns:a14="http://schemas.microsoft.com/office/drawing/2010/main"/>
                      </a:ext>
                    </a:extLst>
                  </pic:spPr>
                </pic:pic>
              </a:graphicData>
            </a:graphic>
          </wp:inline>
        </w:drawing>
      </w:r>
    </w:p>
    <w:p w14:paraId="4A1D97E6" w14:textId="533E7209" w:rsidR="00233696" w:rsidRDefault="00982B03" w:rsidP="00982B03">
      <w:pPr>
        <w:pStyle w:val="aff"/>
      </w:pPr>
      <w:r w:rsidRPr="004679A0">
        <w:rPr>
          <w:rFonts w:hint="eastAsia"/>
        </w:rPr>
        <w:t>图</w:t>
      </w:r>
      <w:r w:rsidRPr="00952121">
        <w:rPr>
          <w:rFonts w:ascii="Times New Roman" w:hAnsi="Times New Roman"/>
        </w:rPr>
        <w:t>4-1</w:t>
      </w:r>
      <w:r w:rsidR="00E62BEF" w:rsidRPr="00952121">
        <w:rPr>
          <w:rFonts w:ascii="Times New Roman" w:hAnsi="Times New Roman"/>
        </w:rPr>
        <w:t>9</w:t>
      </w:r>
      <w:r w:rsidRPr="004679A0">
        <w:t>点云图</w:t>
      </w:r>
    </w:p>
    <w:p w14:paraId="1DA99911" w14:textId="6E1C40DF" w:rsidR="006318D9" w:rsidRDefault="006318D9" w:rsidP="006318D9">
      <w:pPr>
        <w:pStyle w:val="afb"/>
      </w:pPr>
      <w:bookmarkStart w:id="99" w:name="_Toc40684972"/>
      <w:r w:rsidRPr="00952121">
        <w:rPr>
          <w:rFonts w:ascii="Times New Roman" w:hAnsi="Times New Roman"/>
        </w:rPr>
        <w:t>4.5</w:t>
      </w:r>
      <w:r>
        <w:t xml:space="preserve"> </w:t>
      </w:r>
      <w:r>
        <w:rPr>
          <w:rFonts w:hint="eastAsia"/>
        </w:rPr>
        <w:t>本章小结</w:t>
      </w:r>
      <w:bookmarkEnd w:id="99"/>
    </w:p>
    <w:p w14:paraId="4CF1ABD0" w14:textId="71B4E73A" w:rsidR="006318D9" w:rsidRPr="00E8218D" w:rsidRDefault="00E8218D" w:rsidP="00820DBA">
      <w:pPr>
        <w:spacing w:line="440" w:lineRule="exact"/>
        <w:rPr>
          <w:sz w:val="24"/>
        </w:rPr>
      </w:pPr>
      <w:r>
        <w:rPr>
          <w:sz w:val="24"/>
        </w:rPr>
        <w:tab/>
      </w:r>
      <w:r>
        <w:rPr>
          <w:rFonts w:hint="eastAsia"/>
          <w:sz w:val="24"/>
        </w:rPr>
        <w:t>本章介绍了在立体匹配之前的图像校正的方法原理，</w:t>
      </w:r>
      <w:r w:rsidR="00820DBA">
        <w:rPr>
          <w:rFonts w:hint="eastAsia"/>
          <w:sz w:val="24"/>
        </w:rPr>
        <w:t>进一步对立体匹配的准则、匹配难点进行了分析，并且对基于特征的稀疏立体匹配的算法和基于区域的稠密立体匹配算法的算法流程进行了介绍，还介绍深度计算原理以及三维信息获取的原理。通过使用明德大学的立体视觉标准数据集进行立体匹配实验，分别使用</w:t>
      </w:r>
      <w:r w:rsidR="00820DBA">
        <w:rPr>
          <w:rFonts w:hint="eastAsia"/>
          <w:sz w:val="24"/>
        </w:rPr>
        <w:t>B</w:t>
      </w:r>
      <w:r w:rsidR="00820DBA">
        <w:rPr>
          <w:sz w:val="24"/>
        </w:rPr>
        <w:t>M</w:t>
      </w:r>
      <w:r w:rsidR="00820DBA">
        <w:rPr>
          <w:rFonts w:hint="eastAsia"/>
          <w:sz w:val="24"/>
        </w:rPr>
        <w:t>立体匹配算法、</w:t>
      </w:r>
      <w:r w:rsidR="00820DBA">
        <w:rPr>
          <w:rFonts w:hint="eastAsia"/>
          <w:sz w:val="24"/>
        </w:rPr>
        <w:t>S</w:t>
      </w:r>
      <w:r w:rsidR="00820DBA">
        <w:rPr>
          <w:sz w:val="24"/>
        </w:rPr>
        <w:t>GBM</w:t>
      </w:r>
      <w:r w:rsidR="00820DBA">
        <w:rPr>
          <w:rFonts w:hint="eastAsia"/>
          <w:sz w:val="24"/>
        </w:rPr>
        <w:t>立体匹配算法和</w:t>
      </w:r>
      <w:r w:rsidR="00820DBA">
        <w:rPr>
          <w:rFonts w:hint="eastAsia"/>
          <w:sz w:val="24"/>
        </w:rPr>
        <w:t>S</w:t>
      </w:r>
      <w:r w:rsidR="00820DBA">
        <w:rPr>
          <w:sz w:val="24"/>
        </w:rPr>
        <w:t>AD</w:t>
      </w:r>
      <w:r w:rsidR="00820DBA">
        <w:rPr>
          <w:rFonts w:hint="eastAsia"/>
          <w:sz w:val="24"/>
        </w:rPr>
        <w:t>立体匹配算法，对三种算法产生的视差图和深度</w:t>
      </w:r>
      <w:r w:rsidR="00820DBA">
        <w:rPr>
          <w:rFonts w:hint="eastAsia"/>
          <w:sz w:val="24"/>
        </w:rPr>
        <w:lastRenderedPageBreak/>
        <w:t>图进行对分析，最终使用转换矩阵生成点云图像。</w:t>
      </w:r>
    </w:p>
    <w:p w14:paraId="4A166ABA" w14:textId="4259C5D3" w:rsidR="00DD74FB" w:rsidRDefault="00DD74FB" w:rsidP="00DD74FB">
      <w:pPr>
        <w:pStyle w:val="1"/>
        <w:spacing w:beforeLines="50" w:before="156" w:afterLines="50" w:after="156" w:line="440" w:lineRule="exact"/>
        <w:jc w:val="center"/>
        <w:rPr>
          <w:sz w:val="30"/>
          <w:szCs w:val="30"/>
        </w:rPr>
      </w:pPr>
      <w:bookmarkStart w:id="100" w:name="_Toc40684973"/>
      <w:r w:rsidRPr="00DD74FB">
        <w:rPr>
          <w:rFonts w:hint="eastAsia"/>
          <w:sz w:val="30"/>
          <w:szCs w:val="30"/>
        </w:rPr>
        <w:t>第</w:t>
      </w:r>
      <w:r w:rsidR="006B075A">
        <w:rPr>
          <w:rFonts w:hint="eastAsia"/>
          <w:sz w:val="30"/>
          <w:szCs w:val="30"/>
        </w:rPr>
        <w:t>5</w:t>
      </w:r>
      <w:r w:rsidRPr="00DD74FB">
        <w:rPr>
          <w:rFonts w:hint="eastAsia"/>
          <w:sz w:val="30"/>
          <w:szCs w:val="30"/>
        </w:rPr>
        <w:t>章</w:t>
      </w:r>
      <w:r w:rsidRPr="00DD74FB">
        <w:rPr>
          <w:rFonts w:hint="eastAsia"/>
          <w:sz w:val="30"/>
          <w:szCs w:val="30"/>
        </w:rPr>
        <w:t xml:space="preserve"> </w:t>
      </w:r>
      <w:r w:rsidR="00C87095">
        <w:rPr>
          <w:rFonts w:hint="eastAsia"/>
          <w:sz w:val="30"/>
          <w:szCs w:val="30"/>
        </w:rPr>
        <w:t>基于立体视觉的三维信息获取平台实现</w:t>
      </w:r>
      <w:bookmarkEnd w:id="100"/>
    </w:p>
    <w:p w14:paraId="035D4937" w14:textId="0F8948EC" w:rsidR="00D23104" w:rsidRPr="00D23104" w:rsidRDefault="00D23104" w:rsidP="00D23104">
      <w:pPr>
        <w:spacing w:line="440" w:lineRule="exact"/>
        <w:rPr>
          <w:sz w:val="24"/>
        </w:rPr>
      </w:pPr>
      <w:r>
        <w:tab/>
      </w:r>
      <w:r w:rsidRPr="00D23104">
        <w:rPr>
          <w:rFonts w:hint="eastAsia"/>
          <w:sz w:val="24"/>
        </w:rPr>
        <w:t>基于立体视觉的三维信息获取的实现包括</w:t>
      </w:r>
      <w:r>
        <w:rPr>
          <w:rFonts w:hint="eastAsia"/>
          <w:sz w:val="24"/>
        </w:rPr>
        <w:t>相机标定</w:t>
      </w:r>
      <w:r w:rsidRPr="00D23104">
        <w:rPr>
          <w:rFonts w:hint="eastAsia"/>
          <w:sz w:val="24"/>
        </w:rPr>
        <w:t>、立体匹配、深度计算、点云生成。为了完成以上关键技术环节实验，设计一个基于立体视觉的三维信息获取实验平台。</w:t>
      </w:r>
    </w:p>
    <w:p w14:paraId="2964F824" w14:textId="1FF9170C" w:rsidR="00EE16AC" w:rsidRPr="00D23104" w:rsidRDefault="00EE16AC" w:rsidP="00270B4C">
      <w:pPr>
        <w:pStyle w:val="afb"/>
      </w:pPr>
      <w:bookmarkStart w:id="101" w:name="_Toc40684974"/>
      <w:r w:rsidRPr="00952121">
        <w:rPr>
          <w:rFonts w:ascii="Times New Roman" w:hAnsi="Times New Roman"/>
        </w:rPr>
        <w:t>5.1</w:t>
      </w:r>
      <w:r w:rsidR="003B7E68">
        <w:rPr>
          <w:rFonts w:ascii="Times New Roman" w:hAnsi="Times New Roman"/>
        </w:rPr>
        <w:t xml:space="preserve"> </w:t>
      </w:r>
      <w:r w:rsidR="00D23104" w:rsidRPr="00D23104">
        <w:rPr>
          <w:rFonts w:hint="eastAsia"/>
        </w:rPr>
        <w:t>双目立体视觉系统总体框架</w:t>
      </w:r>
      <w:bookmarkEnd w:id="101"/>
    </w:p>
    <w:p w14:paraId="74732008" w14:textId="58005597" w:rsidR="00EE16AC" w:rsidRDefault="00D23104" w:rsidP="00D23104">
      <w:pPr>
        <w:spacing w:line="440" w:lineRule="exact"/>
        <w:rPr>
          <w:sz w:val="24"/>
        </w:rPr>
      </w:pPr>
      <w:r>
        <w:rPr>
          <w:sz w:val="24"/>
        </w:rPr>
        <w:tab/>
      </w:r>
      <w:r>
        <w:rPr>
          <w:rFonts w:hint="eastAsia"/>
          <w:sz w:val="24"/>
        </w:rPr>
        <w:t>双目立体视觉系统主要包括相机标定、畸变校正、立体校正、立体匹配和三维信息获取五大模块，如图</w:t>
      </w:r>
      <w:r>
        <w:rPr>
          <w:rFonts w:hint="eastAsia"/>
          <w:sz w:val="24"/>
        </w:rPr>
        <w:t>5-1</w:t>
      </w:r>
      <w:r>
        <w:rPr>
          <w:rFonts w:hint="eastAsia"/>
          <w:sz w:val="24"/>
        </w:rPr>
        <w:t>所示。</w:t>
      </w:r>
    </w:p>
    <w:p w14:paraId="2022C1D2" w14:textId="77777777" w:rsidR="00982B03" w:rsidRDefault="00982B03" w:rsidP="00982B03">
      <w:pPr>
        <w:keepNext/>
        <w:jc w:val="center"/>
      </w:pPr>
      <w:r>
        <w:rPr>
          <w:rFonts w:hint="eastAsia"/>
          <w:noProof/>
          <w:sz w:val="24"/>
        </w:rPr>
        <w:drawing>
          <wp:inline distT="0" distB="0" distL="0" distR="0" wp14:anchorId="0B19502C" wp14:editId="0E111F31">
            <wp:extent cx="4347923" cy="5797061"/>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整体流程图2.png"/>
                    <pic:cNvPicPr/>
                  </pic:nvPicPr>
                  <pic:blipFill>
                    <a:blip r:embed="rId63">
                      <a:extLst>
                        <a:ext uri="{28A0092B-C50C-407E-A947-70E740481C1C}">
                          <a14:useLocalDpi xmlns:a14="http://schemas.microsoft.com/office/drawing/2010/main" val="0"/>
                        </a:ext>
                      </a:extLst>
                    </a:blip>
                    <a:stretch>
                      <a:fillRect/>
                    </a:stretch>
                  </pic:blipFill>
                  <pic:spPr>
                    <a:xfrm>
                      <a:off x="0" y="0"/>
                      <a:ext cx="4393137" cy="5857345"/>
                    </a:xfrm>
                    <a:prstGeom prst="rect">
                      <a:avLst/>
                    </a:prstGeom>
                  </pic:spPr>
                </pic:pic>
              </a:graphicData>
            </a:graphic>
          </wp:inline>
        </w:drawing>
      </w:r>
    </w:p>
    <w:p w14:paraId="1FE069B5" w14:textId="2480B64D" w:rsidR="00982B03" w:rsidRPr="00982B03" w:rsidRDefault="00982B03" w:rsidP="00982B03">
      <w:pPr>
        <w:pStyle w:val="aff"/>
        <w:rPr>
          <w:sz w:val="24"/>
        </w:rPr>
      </w:pPr>
      <w:r w:rsidRPr="00A710CC">
        <w:rPr>
          <w:rFonts w:hint="eastAsia"/>
        </w:rPr>
        <w:t>图</w:t>
      </w:r>
      <w:r w:rsidRPr="00952121">
        <w:rPr>
          <w:rFonts w:ascii="Times New Roman" w:hAnsi="Times New Roman"/>
        </w:rPr>
        <w:t>5-1</w:t>
      </w:r>
      <w:r w:rsidRPr="00A710CC">
        <w:t xml:space="preserve"> 双目立体视觉系统整体流程图</w:t>
      </w:r>
    </w:p>
    <w:p w14:paraId="10914FC2" w14:textId="5E837C3F" w:rsidR="00F1470F" w:rsidRPr="00D23104" w:rsidRDefault="00F1470F" w:rsidP="00270B4C">
      <w:pPr>
        <w:pStyle w:val="afb"/>
      </w:pPr>
      <w:bookmarkStart w:id="102" w:name="_Toc40684975"/>
      <w:r w:rsidRPr="003B7E68">
        <w:rPr>
          <w:rFonts w:ascii="Times New Roman" w:hAnsi="Times New Roman"/>
        </w:rPr>
        <w:lastRenderedPageBreak/>
        <w:t>5.2</w:t>
      </w:r>
      <w:r>
        <w:t xml:space="preserve"> </w:t>
      </w:r>
      <w:r>
        <w:rPr>
          <w:rFonts w:hint="eastAsia"/>
        </w:rPr>
        <w:t>基于立体视觉的三维信息获取系统方案分析</w:t>
      </w:r>
      <w:bookmarkEnd w:id="102"/>
    </w:p>
    <w:p w14:paraId="54549302" w14:textId="6C4E4D15" w:rsidR="00EE16AC" w:rsidRDefault="009559E3" w:rsidP="00270B4C">
      <w:pPr>
        <w:pStyle w:val="afd"/>
      </w:pPr>
      <w:bookmarkStart w:id="103" w:name="_Toc40684976"/>
      <w:commentRangeStart w:id="104"/>
      <w:r>
        <w:rPr>
          <w:rFonts w:hint="eastAsia"/>
        </w:rPr>
        <w:t>5.2.1</w:t>
      </w:r>
      <w:r>
        <w:t xml:space="preserve"> </w:t>
      </w:r>
      <w:r>
        <w:rPr>
          <w:rFonts w:hint="eastAsia"/>
        </w:rPr>
        <w:t>相机标定算法方案分析</w:t>
      </w:r>
      <w:commentRangeEnd w:id="104"/>
      <w:r w:rsidR="004D4753">
        <w:rPr>
          <w:rStyle w:val="aff6"/>
          <w:b w:val="0"/>
          <w:bCs w:val="0"/>
        </w:rPr>
        <w:commentReference w:id="104"/>
      </w:r>
      <w:bookmarkEnd w:id="103"/>
    </w:p>
    <w:p w14:paraId="7D3D393E" w14:textId="0CE1B24F" w:rsidR="0046515D" w:rsidRDefault="009559E3" w:rsidP="00D23104">
      <w:pPr>
        <w:spacing w:line="440" w:lineRule="exact"/>
        <w:rPr>
          <w:sz w:val="24"/>
        </w:rPr>
      </w:pPr>
      <w:r>
        <w:rPr>
          <w:sz w:val="24"/>
        </w:rPr>
        <w:tab/>
      </w:r>
      <w:r>
        <w:rPr>
          <w:rFonts w:hint="eastAsia"/>
          <w:sz w:val="24"/>
        </w:rPr>
        <w:t>目前，相机标定技术具有多种分类方法，其中主要可以分为传统相机标定方法、基于主动视觉的标定方法</w:t>
      </w:r>
      <w:r w:rsidR="00FF4508">
        <w:rPr>
          <w:rFonts w:hint="eastAsia"/>
          <w:sz w:val="24"/>
        </w:rPr>
        <w:t>和相机自</w:t>
      </w:r>
      <w:r>
        <w:rPr>
          <w:rFonts w:hint="eastAsia"/>
          <w:sz w:val="24"/>
        </w:rPr>
        <w:t>标定方法</w:t>
      </w:r>
      <w:r w:rsidRPr="00CE2CDA">
        <w:rPr>
          <w:rFonts w:hint="eastAsia"/>
          <w:sz w:val="24"/>
          <w:vertAlign w:val="superscript"/>
        </w:rPr>
        <w:t>[</w:t>
      </w:r>
      <w:r w:rsidR="00F32383" w:rsidRPr="00CE2CDA">
        <w:rPr>
          <w:sz w:val="24"/>
          <w:vertAlign w:val="superscript"/>
        </w:rPr>
        <w:t>33</w:t>
      </w:r>
      <w:r w:rsidRPr="00CE2CDA">
        <w:rPr>
          <w:sz w:val="24"/>
          <w:vertAlign w:val="superscript"/>
        </w:rPr>
        <w:t>]</w:t>
      </w:r>
      <w:r>
        <w:rPr>
          <w:rFonts w:hint="eastAsia"/>
          <w:sz w:val="24"/>
        </w:rPr>
        <w:t>。</w:t>
      </w:r>
      <w:r w:rsidR="00FF4508">
        <w:rPr>
          <w:rFonts w:hint="eastAsia"/>
          <w:sz w:val="24"/>
        </w:rPr>
        <w:t>这些相机标定方法各有特点，其用于的场景也有所不同，具体比较如下表</w:t>
      </w:r>
      <w:r w:rsidR="00FF4508">
        <w:rPr>
          <w:rFonts w:hint="eastAsia"/>
          <w:sz w:val="24"/>
        </w:rPr>
        <w:t>5-1</w:t>
      </w:r>
      <w:r w:rsidR="00FF4508">
        <w:rPr>
          <w:rFonts w:hint="eastAsia"/>
          <w:sz w:val="24"/>
        </w:rPr>
        <w:t>。</w:t>
      </w:r>
    </w:p>
    <w:p w14:paraId="0E31DAD3" w14:textId="50CFDBFC" w:rsidR="0046515D" w:rsidRDefault="0046515D" w:rsidP="0046515D">
      <w:pPr>
        <w:pStyle w:val="aff"/>
      </w:pPr>
      <w:r>
        <w:rPr>
          <w:rFonts w:hint="eastAsia"/>
        </w:rPr>
        <w:t>表</w:t>
      </w:r>
      <w:r w:rsidRPr="00952121">
        <w:rPr>
          <w:rFonts w:ascii="Times New Roman" w:hAnsi="Times New Roman"/>
        </w:rPr>
        <w:t>5-1</w:t>
      </w:r>
      <w:r>
        <w:rPr>
          <w:rFonts w:hint="eastAsia"/>
        </w:rPr>
        <w:t>相机标定方法比较</w:t>
      </w:r>
    </w:p>
    <w:tbl>
      <w:tblPr>
        <w:tblStyle w:val="a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2268"/>
        <w:gridCol w:w="1701"/>
        <w:gridCol w:w="2273"/>
      </w:tblGrid>
      <w:tr w:rsidR="00FF4508" w:rsidRPr="0046515D" w14:paraId="27163C30" w14:textId="77777777" w:rsidTr="00355EA2">
        <w:tc>
          <w:tcPr>
            <w:tcW w:w="2263" w:type="dxa"/>
            <w:tcBorders>
              <w:top w:val="single" w:sz="12" w:space="0" w:color="auto"/>
              <w:bottom w:val="single" w:sz="4" w:space="0" w:color="auto"/>
            </w:tcBorders>
            <w:vAlign w:val="center"/>
          </w:tcPr>
          <w:p w14:paraId="6FA659F7" w14:textId="129791F8" w:rsidR="00FF4508" w:rsidRPr="0046515D" w:rsidRDefault="00FF4508" w:rsidP="0046515D">
            <w:pPr>
              <w:spacing w:line="440" w:lineRule="exact"/>
              <w:jc w:val="center"/>
              <w:rPr>
                <w:rFonts w:ascii="宋体" w:hAnsi="宋体"/>
                <w:b/>
                <w:bCs/>
                <w:szCs w:val="21"/>
              </w:rPr>
            </w:pPr>
            <w:r w:rsidRPr="0046515D">
              <w:rPr>
                <w:rFonts w:ascii="宋体" w:hAnsi="宋体" w:hint="eastAsia"/>
                <w:b/>
                <w:bCs/>
                <w:szCs w:val="21"/>
              </w:rPr>
              <w:t>标定方法</w:t>
            </w:r>
          </w:p>
        </w:tc>
        <w:tc>
          <w:tcPr>
            <w:tcW w:w="2268" w:type="dxa"/>
            <w:tcBorders>
              <w:top w:val="single" w:sz="12" w:space="0" w:color="auto"/>
              <w:bottom w:val="single" w:sz="4" w:space="0" w:color="auto"/>
            </w:tcBorders>
            <w:vAlign w:val="center"/>
          </w:tcPr>
          <w:p w14:paraId="5BD659AE" w14:textId="36D163B3" w:rsidR="00FF4508" w:rsidRPr="0046515D" w:rsidRDefault="007744EF" w:rsidP="0046515D">
            <w:pPr>
              <w:spacing w:line="440" w:lineRule="exact"/>
              <w:jc w:val="center"/>
              <w:rPr>
                <w:rFonts w:ascii="宋体" w:hAnsi="宋体"/>
                <w:b/>
                <w:bCs/>
                <w:szCs w:val="21"/>
              </w:rPr>
            </w:pPr>
            <w:r>
              <w:rPr>
                <w:rFonts w:ascii="宋体" w:hAnsi="宋体" w:hint="eastAsia"/>
                <w:b/>
                <w:bCs/>
                <w:szCs w:val="21"/>
              </w:rPr>
              <w:t>优</w:t>
            </w:r>
            <w:r w:rsidR="00FF4508" w:rsidRPr="0046515D">
              <w:rPr>
                <w:rFonts w:ascii="宋体" w:hAnsi="宋体" w:hint="eastAsia"/>
                <w:b/>
                <w:bCs/>
                <w:szCs w:val="21"/>
              </w:rPr>
              <w:t>点</w:t>
            </w:r>
          </w:p>
        </w:tc>
        <w:tc>
          <w:tcPr>
            <w:tcW w:w="1701" w:type="dxa"/>
            <w:tcBorders>
              <w:top w:val="single" w:sz="12" w:space="0" w:color="auto"/>
              <w:bottom w:val="single" w:sz="4" w:space="0" w:color="auto"/>
            </w:tcBorders>
            <w:vAlign w:val="center"/>
          </w:tcPr>
          <w:p w14:paraId="493B5947" w14:textId="0C97B9E9" w:rsidR="00FF4508" w:rsidRPr="0046515D" w:rsidRDefault="00FF4508" w:rsidP="0046515D">
            <w:pPr>
              <w:spacing w:line="440" w:lineRule="exact"/>
              <w:jc w:val="center"/>
              <w:rPr>
                <w:rFonts w:ascii="宋体" w:hAnsi="宋体"/>
                <w:b/>
                <w:bCs/>
                <w:szCs w:val="21"/>
              </w:rPr>
            </w:pPr>
            <w:r w:rsidRPr="0046515D">
              <w:rPr>
                <w:rFonts w:ascii="宋体" w:hAnsi="宋体" w:hint="eastAsia"/>
                <w:b/>
                <w:bCs/>
                <w:szCs w:val="21"/>
              </w:rPr>
              <w:t>缺点</w:t>
            </w:r>
          </w:p>
        </w:tc>
        <w:tc>
          <w:tcPr>
            <w:tcW w:w="2273" w:type="dxa"/>
            <w:tcBorders>
              <w:top w:val="single" w:sz="12" w:space="0" w:color="auto"/>
              <w:bottom w:val="single" w:sz="4" w:space="0" w:color="auto"/>
            </w:tcBorders>
            <w:vAlign w:val="center"/>
          </w:tcPr>
          <w:p w14:paraId="04DCD64F" w14:textId="4D8274F0" w:rsidR="00FF4508" w:rsidRPr="0046515D" w:rsidRDefault="00FF4508" w:rsidP="0046515D">
            <w:pPr>
              <w:spacing w:line="440" w:lineRule="exact"/>
              <w:jc w:val="center"/>
              <w:rPr>
                <w:rFonts w:ascii="宋体" w:hAnsi="宋体"/>
                <w:b/>
                <w:bCs/>
                <w:szCs w:val="21"/>
              </w:rPr>
            </w:pPr>
            <w:r w:rsidRPr="0046515D">
              <w:rPr>
                <w:rFonts w:ascii="宋体" w:hAnsi="宋体" w:hint="eastAsia"/>
                <w:b/>
                <w:bCs/>
                <w:szCs w:val="21"/>
              </w:rPr>
              <w:t>常用方法</w:t>
            </w:r>
          </w:p>
        </w:tc>
      </w:tr>
      <w:tr w:rsidR="00FF4508" w:rsidRPr="0046515D" w14:paraId="25AA01A3" w14:textId="77777777" w:rsidTr="00355EA2">
        <w:tc>
          <w:tcPr>
            <w:tcW w:w="2263" w:type="dxa"/>
            <w:tcBorders>
              <w:top w:val="single" w:sz="4" w:space="0" w:color="auto"/>
              <w:bottom w:val="single" w:sz="4" w:space="0" w:color="auto"/>
            </w:tcBorders>
            <w:vAlign w:val="center"/>
          </w:tcPr>
          <w:p w14:paraId="1B0FCCB7" w14:textId="19D6F843" w:rsidR="00FF4508" w:rsidRPr="0046515D" w:rsidRDefault="00FF4508" w:rsidP="0046515D">
            <w:pPr>
              <w:spacing w:line="440" w:lineRule="exact"/>
              <w:jc w:val="center"/>
              <w:rPr>
                <w:rFonts w:ascii="宋体" w:hAnsi="宋体"/>
                <w:szCs w:val="21"/>
              </w:rPr>
            </w:pPr>
            <w:r w:rsidRPr="0046515D">
              <w:rPr>
                <w:rFonts w:ascii="宋体" w:hAnsi="宋体" w:hint="eastAsia"/>
                <w:szCs w:val="21"/>
              </w:rPr>
              <w:t>传统相机标定方法</w:t>
            </w:r>
          </w:p>
        </w:tc>
        <w:tc>
          <w:tcPr>
            <w:tcW w:w="2268" w:type="dxa"/>
            <w:tcBorders>
              <w:top w:val="single" w:sz="4" w:space="0" w:color="auto"/>
              <w:bottom w:val="single" w:sz="4" w:space="0" w:color="auto"/>
            </w:tcBorders>
            <w:vAlign w:val="center"/>
          </w:tcPr>
          <w:p w14:paraId="482D42B3" w14:textId="3731B9A5" w:rsidR="00FF4508" w:rsidRPr="0046515D" w:rsidRDefault="00FF4508" w:rsidP="0046515D">
            <w:pPr>
              <w:spacing w:line="440" w:lineRule="exact"/>
              <w:jc w:val="center"/>
              <w:rPr>
                <w:rFonts w:ascii="宋体" w:hAnsi="宋体"/>
                <w:szCs w:val="21"/>
              </w:rPr>
            </w:pPr>
            <w:r w:rsidRPr="0046515D">
              <w:rPr>
                <w:rFonts w:ascii="宋体" w:hAnsi="宋体" w:hint="eastAsia"/>
                <w:szCs w:val="21"/>
              </w:rPr>
              <w:t>可以使用任何的相机模型、精度高</w:t>
            </w:r>
          </w:p>
        </w:tc>
        <w:tc>
          <w:tcPr>
            <w:tcW w:w="1701" w:type="dxa"/>
            <w:tcBorders>
              <w:top w:val="single" w:sz="4" w:space="0" w:color="auto"/>
              <w:bottom w:val="single" w:sz="4" w:space="0" w:color="auto"/>
            </w:tcBorders>
            <w:vAlign w:val="center"/>
          </w:tcPr>
          <w:p w14:paraId="739107BF" w14:textId="77777777" w:rsidR="0046515D" w:rsidRDefault="00FF4508" w:rsidP="0046515D">
            <w:pPr>
              <w:spacing w:line="440" w:lineRule="exact"/>
              <w:jc w:val="center"/>
              <w:rPr>
                <w:rFonts w:ascii="宋体" w:hAnsi="宋体"/>
                <w:szCs w:val="21"/>
              </w:rPr>
            </w:pPr>
            <w:r w:rsidRPr="0046515D">
              <w:rPr>
                <w:rFonts w:ascii="宋体" w:hAnsi="宋体" w:hint="eastAsia"/>
                <w:szCs w:val="21"/>
              </w:rPr>
              <w:t>算法复杂、</w:t>
            </w:r>
          </w:p>
          <w:p w14:paraId="0B64AC0A" w14:textId="1DB2E893" w:rsidR="00FF4508" w:rsidRPr="0046515D" w:rsidRDefault="00FF4508" w:rsidP="0046515D">
            <w:pPr>
              <w:spacing w:line="440" w:lineRule="exact"/>
              <w:jc w:val="center"/>
              <w:rPr>
                <w:rFonts w:ascii="宋体" w:hAnsi="宋体"/>
                <w:szCs w:val="21"/>
              </w:rPr>
            </w:pPr>
            <w:r w:rsidRPr="0046515D">
              <w:rPr>
                <w:rFonts w:ascii="宋体" w:hAnsi="宋体" w:hint="eastAsia"/>
                <w:szCs w:val="21"/>
              </w:rPr>
              <w:t>需要标定物</w:t>
            </w:r>
          </w:p>
        </w:tc>
        <w:tc>
          <w:tcPr>
            <w:tcW w:w="2273" w:type="dxa"/>
            <w:tcBorders>
              <w:top w:val="single" w:sz="4" w:space="0" w:color="auto"/>
              <w:bottom w:val="single" w:sz="4" w:space="0" w:color="auto"/>
            </w:tcBorders>
            <w:vAlign w:val="center"/>
          </w:tcPr>
          <w:p w14:paraId="5913D3AC" w14:textId="77777777" w:rsidR="00FF4508" w:rsidRPr="0046515D" w:rsidRDefault="00FF4508" w:rsidP="0046515D">
            <w:pPr>
              <w:spacing w:line="440" w:lineRule="exact"/>
              <w:jc w:val="center"/>
              <w:rPr>
                <w:rFonts w:ascii="宋体" w:hAnsi="宋体"/>
                <w:szCs w:val="21"/>
              </w:rPr>
            </w:pPr>
            <w:r w:rsidRPr="0046515D">
              <w:rPr>
                <w:rFonts w:ascii="宋体" w:hAnsi="宋体" w:hint="eastAsia"/>
                <w:szCs w:val="21"/>
              </w:rPr>
              <w:t>T</w:t>
            </w:r>
            <w:r w:rsidRPr="0046515D">
              <w:rPr>
                <w:rFonts w:ascii="宋体" w:hAnsi="宋体"/>
                <w:szCs w:val="21"/>
              </w:rPr>
              <w:t>sai</w:t>
            </w:r>
            <w:r w:rsidRPr="0046515D">
              <w:rPr>
                <w:rFonts w:ascii="宋体" w:hAnsi="宋体" w:hint="eastAsia"/>
                <w:szCs w:val="21"/>
              </w:rPr>
              <w:t>两步法</w:t>
            </w:r>
          </w:p>
          <w:p w14:paraId="3028BB66" w14:textId="7D100945" w:rsidR="00FF4508" w:rsidRPr="0046515D" w:rsidRDefault="00FF4508" w:rsidP="0046515D">
            <w:pPr>
              <w:spacing w:line="440" w:lineRule="exact"/>
              <w:jc w:val="center"/>
              <w:rPr>
                <w:rFonts w:ascii="宋体" w:hAnsi="宋体"/>
                <w:szCs w:val="21"/>
              </w:rPr>
            </w:pPr>
            <w:r w:rsidRPr="0046515D">
              <w:rPr>
                <w:rFonts w:ascii="宋体" w:hAnsi="宋体" w:hint="eastAsia"/>
                <w:szCs w:val="21"/>
              </w:rPr>
              <w:t>张正友标定法</w:t>
            </w:r>
          </w:p>
        </w:tc>
      </w:tr>
      <w:tr w:rsidR="00FF4508" w:rsidRPr="0046515D" w14:paraId="10E9FB50" w14:textId="77777777" w:rsidTr="00355EA2">
        <w:tc>
          <w:tcPr>
            <w:tcW w:w="2263" w:type="dxa"/>
            <w:tcBorders>
              <w:top w:val="single" w:sz="4" w:space="0" w:color="auto"/>
              <w:bottom w:val="single" w:sz="4" w:space="0" w:color="auto"/>
            </w:tcBorders>
            <w:vAlign w:val="center"/>
          </w:tcPr>
          <w:p w14:paraId="060D8BEE" w14:textId="0A9A7FB8" w:rsidR="00FF4508" w:rsidRPr="0046515D" w:rsidRDefault="00FF4508" w:rsidP="0046515D">
            <w:pPr>
              <w:spacing w:line="440" w:lineRule="exact"/>
              <w:jc w:val="center"/>
              <w:rPr>
                <w:rFonts w:ascii="宋体" w:hAnsi="宋体"/>
                <w:szCs w:val="21"/>
              </w:rPr>
            </w:pPr>
            <w:r w:rsidRPr="0046515D">
              <w:rPr>
                <w:rFonts w:ascii="宋体" w:hAnsi="宋体" w:hint="eastAsia"/>
                <w:szCs w:val="21"/>
              </w:rPr>
              <w:t>主动视觉相机标定方法</w:t>
            </w:r>
          </w:p>
        </w:tc>
        <w:tc>
          <w:tcPr>
            <w:tcW w:w="2268" w:type="dxa"/>
            <w:tcBorders>
              <w:top w:val="single" w:sz="4" w:space="0" w:color="auto"/>
              <w:bottom w:val="single" w:sz="4" w:space="0" w:color="auto"/>
            </w:tcBorders>
            <w:vAlign w:val="center"/>
          </w:tcPr>
          <w:p w14:paraId="50BDE866" w14:textId="72492550" w:rsidR="00FF4508" w:rsidRPr="0046515D" w:rsidRDefault="0046515D" w:rsidP="0046515D">
            <w:pPr>
              <w:spacing w:line="440" w:lineRule="exact"/>
              <w:jc w:val="center"/>
              <w:rPr>
                <w:rFonts w:ascii="宋体" w:hAnsi="宋体"/>
                <w:szCs w:val="21"/>
              </w:rPr>
            </w:pPr>
            <w:r w:rsidRPr="0046515D">
              <w:rPr>
                <w:rFonts w:ascii="宋体" w:hAnsi="宋体" w:hint="eastAsia"/>
                <w:szCs w:val="21"/>
              </w:rPr>
              <w:t>不需要标定物、算法简单、鲁棒性高</w:t>
            </w:r>
          </w:p>
        </w:tc>
        <w:tc>
          <w:tcPr>
            <w:tcW w:w="1701" w:type="dxa"/>
            <w:tcBorders>
              <w:top w:val="single" w:sz="4" w:space="0" w:color="auto"/>
              <w:bottom w:val="single" w:sz="4" w:space="0" w:color="auto"/>
            </w:tcBorders>
            <w:vAlign w:val="center"/>
          </w:tcPr>
          <w:p w14:paraId="2C8FCF81" w14:textId="77777777" w:rsidR="0046515D" w:rsidRDefault="0046515D" w:rsidP="0046515D">
            <w:pPr>
              <w:spacing w:line="440" w:lineRule="exact"/>
              <w:jc w:val="center"/>
              <w:rPr>
                <w:rFonts w:ascii="宋体" w:hAnsi="宋体"/>
                <w:szCs w:val="21"/>
              </w:rPr>
            </w:pPr>
            <w:r w:rsidRPr="0046515D">
              <w:rPr>
                <w:rFonts w:ascii="宋体" w:hAnsi="宋体" w:hint="eastAsia"/>
                <w:szCs w:val="21"/>
              </w:rPr>
              <w:t>成本高、</w:t>
            </w:r>
          </w:p>
          <w:p w14:paraId="20898113" w14:textId="1DE31B02" w:rsidR="00FF4508" w:rsidRPr="0046515D" w:rsidRDefault="0046515D" w:rsidP="0046515D">
            <w:pPr>
              <w:spacing w:line="440" w:lineRule="exact"/>
              <w:jc w:val="center"/>
              <w:rPr>
                <w:rFonts w:ascii="宋体" w:hAnsi="宋体"/>
                <w:szCs w:val="21"/>
              </w:rPr>
            </w:pPr>
            <w:r w:rsidRPr="0046515D">
              <w:rPr>
                <w:rFonts w:ascii="宋体" w:hAnsi="宋体" w:hint="eastAsia"/>
                <w:szCs w:val="21"/>
              </w:rPr>
              <w:t>设备昂贵</w:t>
            </w:r>
          </w:p>
        </w:tc>
        <w:tc>
          <w:tcPr>
            <w:tcW w:w="2273" w:type="dxa"/>
            <w:tcBorders>
              <w:top w:val="single" w:sz="4" w:space="0" w:color="auto"/>
              <w:bottom w:val="single" w:sz="4" w:space="0" w:color="auto"/>
            </w:tcBorders>
            <w:vAlign w:val="center"/>
          </w:tcPr>
          <w:p w14:paraId="56297E95" w14:textId="0AF88041" w:rsidR="00FF4508" w:rsidRPr="0046515D" w:rsidRDefault="0046515D" w:rsidP="0046515D">
            <w:pPr>
              <w:spacing w:line="440" w:lineRule="exact"/>
              <w:jc w:val="center"/>
              <w:rPr>
                <w:rFonts w:ascii="宋体" w:hAnsi="宋体"/>
                <w:szCs w:val="21"/>
              </w:rPr>
            </w:pPr>
            <w:r w:rsidRPr="0046515D">
              <w:rPr>
                <w:rFonts w:ascii="宋体" w:hAnsi="宋体" w:hint="eastAsia"/>
                <w:szCs w:val="21"/>
              </w:rPr>
              <w:t>主动系统控制相机做特定运动</w:t>
            </w:r>
          </w:p>
        </w:tc>
      </w:tr>
      <w:tr w:rsidR="00FF4508" w:rsidRPr="0046515D" w14:paraId="451BD831" w14:textId="77777777" w:rsidTr="00355EA2">
        <w:tc>
          <w:tcPr>
            <w:tcW w:w="2263" w:type="dxa"/>
            <w:tcBorders>
              <w:top w:val="single" w:sz="4" w:space="0" w:color="auto"/>
              <w:bottom w:val="single" w:sz="12" w:space="0" w:color="auto"/>
            </w:tcBorders>
            <w:vAlign w:val="center"/>
          </w:tcPr>
          <w:p w14:paraId="7B5AF617" w14:textId="736D6F29" w:rsidR="00FF4508" w:rsidRPr="0046515D" w:rsidRDefault="00FF4508" w:rsidP="0046515D">
            <w:pPr>
              <w:spacing w:line="440" w:lineRule="exact"/>
              <w:jc w:val="center"/>
              <w:rPr>
                <w:rFonts w:ascii="宋体" w:hAnsi="宋体"/>
                <w:szCs w:val="21"/>
              </w:rPr>
            </w:pPr>
            <w:r w:rsidRPr="0046515D">
              <w:rPr>
                <w:rFonts w:ascii="宋体" w:hAnsi="宋体" w:hint="eastAsia"/>
                <w:szCs w:val="21"/>
              </w:rPr>
              <w:t>相机自标定法</w:t>
            </w:r>
          </w:p>
        </w:tc>
        <w:tc>
          <w:tcPr>
            <w:tcW w:w="2268" w:type="dxa"/>
            <w:tcBorders>
              <w:top w:val="single" w:sz="4" w:space="0" w:color="auto"/>
              <w:bottom w:val="single" w:sz="12" w:space="0" w:color="auto"/>
            </w:tcBorders>
            <w:vAlign w:val="center"/>
          </w:tcPr>
          <w:p w14:paraId="5D804A65" w14:textId="77777777" w:rsidR="0046515D" w:rsidRDefault="0046515D" w:rsidP="0046515D">
            <w:pPr>
              <w:spacing w:line="440" w:lineRule="exact"/>
              <w:jc w:val="center"/>
              <w:rPr>
                <w:rFonts w:ascii="宋体" w:hAnsi="宋体"/>
                <w:szCs w:val="21"/>
              </w:rPr>
            </w:pPr>
            <w:r w:rsidRPr="0046515D">
              <w:rPr>
                <w:rFonts w:ascii="宋体" w:hAnsi="宋体" w:hint="eastAsia"/>
                <w:szCs w:val="21"/>
              </w:rPr>
              <w:t>灵活性强、</w:t>
            </w:r>
          </w:p>
          <w:p w14:paraId="6B9FBBE0" w14:textId="184300BE" w:rsidR="00FF4508" w:rsidRPr="0046515D" w:rsidRDefault="0046515D" w:rsidP="0046515D">
            <w:pPr>
              <w:spacing w:line="440" w:lineRule="exact"/>
              <w:jc w:val="center"/>
              <w:rPr>
                <w:rFonts w:ascii="宋体" w:hAnsi="宋体"/>
                <w:szCs w:val="21"/>
              </w:rPr>
            </w:pPr>
            <w:r w:rsidRPr="0046515D">
              <w:rPr>
                <w:rFonts w:ascii="宋体" w:hAnsi="宋体" w:hint="eastAsia"/>
                <w:szCs w:val="21"/>
              </w:rPr>
              <w:t>可在线标定</w:t>
            </w:r>
          </w:p>
        </w:tc>
        <w:tc>
          <w:tcPr>
            <w:tcW w:w="1701" w:type="dxa"/>
            <w:tcBorders>
              <w:top w:val="single" w:sz="4" w:space="0" w:color="auto"/>
              <w:bottom w:val="single" w:sz="12" w:space="0" w:color="auto"/>
            </w:tcBorders>
            <w:vAlign w:val="center"/>
          </w:tcPr>
          <w:p w14:paraId="539D4844" w14:textId="77777777" w:rsidR="0046515D" w:rsidRDefault="0046515D" w:rsidP="0046515D">
            <w:pPr>
              <w:spacing w:line="440" w:lineRule="exact"/>
              <w:jc w:val="center"/>
              <w:rPr>
                <w:rFonts w:ascii="宋体" w:hAnsi="宋体"/>
                <w:szCs w:val="21"/>
              </w:rPr>
            </w:pPr>
            <w:r w:rsidRPr="0046515D">
              <w:rPr>
                <w:rFonts w:ascii="宋体" w:hAnsi="宋体" w:hint="eastAsia"/>
                <w:szCs w:val="21"/>
              </w:rPr>
              <w:t>精度低、</w:t>
            </w:r>
          </w:p>
          <w:p w14:paraId="69F77363" w14:textId="24184F0C" w:rsidR="00FF4508" w:rsidRPr="0046515D" w:rsidRDefault="0046515D" w:rsidP="0046515D">
            <w:pPr>
              <w:spacing w:line="440" w:lineRule="exact"/>
              <w:jc w:val="center"/>
              <w:rPr>
                <w:rFonts w:ascii="宋体" w:hAnsi="宋体"/>
                <w:szCs w:val="21"/>
              </w:rPr>
            </w:pPr>
            <w:r w:rsidRPr="0046515D">
              <w:rPr>
                <w:rFonts w:ascii="宋体" w:hAnsi="宋体" w:hint="eastAsia"/>
                <w:szCs w:val="21"/>
              </w:rPr>
              <w:t>鲁棒性差</w:t>
            </w:r>
          </w:p>
        </w:tc>
        <w:tc>
          <w:tcPr>
            <w:tcW w:w="2273" w:type="dxa"/>
            <w:tcBorders>
              <w:top w:val="single" w:sz="4" w:space="0" w:color="auto"/>
              <w:bottom w:val="single" w:sz="12" w:space="0" w:color="auto"/>
            </w:tcBorders>
            <w:vAlign w:val="center"/>
          </w:tcPr>
          <w:p w14:paraId="37728176" w14:textId="77777777" w:rsidR="00FF4508" w:rsidRPr="0046515D" w:rsidRDefault="0046515D" w:rsidP="0046515D">
            <w:pPr>
              <w:spacing w:line="440" w:lineRule="exact"/>
              <w:jc w:val="center"/>
              <w:rPr>
                <w:rFonts w:ascii="宋体" w:hAnsi="宋体"/>
                <w:szCs w:val="21"/>
              </w:rPr>
            </w:pPr>
            <w:r w:rsidRPr="0046515D">
              <w:rPr>
                <w:rFonts w:ascii="宋体" w:hAnsi="宋体" w:hint="eastAsia"/>
                <w:szCs w:val="21"/>
              </w:rPr>
              <w:t>分层逐步标定</w:t>
            </w:r>
          </w:p>
          <w:p w14:paraId="55129646" w14:textId="5E2D25E1" w:rsidR="0046515D" w:rsidRPr="0046515D" w:rsidRDefault="0046515D" w:rsidP="0046515D">
            <w:pPr>
              <w:spacing w:line="440" w:lineRule="exact"/>
              <w:jc w:val="center"/>
              <w:rPr>
                <w:rFonts w:ascii="宋体" w:hAnsi="宋体"/>
                <w:szCs w:val="21"/>
              </w:rPr>
            </w:pPr>
            <w:r w:rsidRPr="0046515D">
              <w:rPr>
                <w:rFonts w:ascii="宋体" w:hAnsi="宋体" w:hint="eastAsia"/>
                <w:szCs w:val="21"/>
              </w:rPr>
              <w:t>基于</w:t>
            </w:r>
            <w:proofErr w:type="spellStart"/>
            <w:r w:rsidRPr="0046515D">
              <w:rPr>
                <w:rFonts w:ascii="宋体" w:hAnsi="宋体" w:hint="eastAsia"/>
                <w:szCs w:val="21"/>
              </w:rPr>
              <w:t>Kru</w:t>
            </w:r>
            <w:r w:rsidRPr="0046515D">
              <w:rPr>
                <w:rFonts w:ascii="宋体" w:hAnsi="宋体"/>
                <w:szCs w:val="21"/>
              </w:rPr>
              <w:t>ppa</w:t>
            </w:r>
            <w:proofErr w:type="spellEnd"/>
            <w:r w:rsidRPr="0046515D">
              <w:rPr>
                <w:rFonts w:ascii="宋体" w:hAnsi="宋体" w:hint="eastAsia"/>
                <w:szCs w:val="21"/>
              </w:rPr>
              <w:t>方程标定</w:t>
            </w:r>
          </w:p>
        </w:tc>
      </w:tr>
    </w:tbl>
    <w:p w14:paraId="5312492C" w14:textId="72112004" w:rsidR="004D4584" w:rsidRPr="009559E3" w:rsidRDefault="0046515D" w:rsidP="0046515D">
      <w:pPr>
        <w:spacing w:line="440" w:lineRule="exact"/>
        <w:ind w:firstLine="420"/>
        <w:rPr>
          <w:sz w:val="24"/>
        </w:rPr>
      </w:pPr>
      <w:r>
        <w:rPr>
          <w:rFonts w:hint="eastAsia"/>
          <w:sz w:val="24"/>
        </w:rPr>
        <w:t>因此，</w:t>
      </w:r>
      <w:r w:rsidR="00F32383">
        <w:rPr>
          <w:rFonts w:hint="eastAsia"/>
          <w:sz w:val="24"/>
        </w:rPr>
        <w:t>本课题采用张正友标定法，该法方法采用针孔相机模型，</w:t>
      </w:r>
      <w:r w:rsidR="00CE2CDA">
        <w:rPr>
          <w:rFonts w:hint="eastAsia"/>
          <w:sz w:val="24"/>
        </w:rPr>
        <w:t>通过使用摄像机对不同方位的棋盘格标定板进行拍照，从而获取不同视角的标定图像；然后通过标定图像上的点与模板上的点进行匹配运算，计算获取相应的单应矩阵</w:t>
      </w:r>
      <w:r w:rsidR="004D4584">
        <w:rPr>
          <w:rFonts w:hint="eastAsia"/>
          <w:sz w:val="24"/>
        </w:rPr>
        <w:t>，</w:t>
      </w:r>
      <w:r w:rsidR="00CE2CDA">
        <w:rPr>
          <w:rFonts w:hint="eastAsia"/>
          <w:sz w:val="24"/>
        </w:rPr>
        <w:t>通过</w:t>
      </w:r>
      <w:r w:rsidR="004D4584">
        <w:rPr>
          <w:rFonts w:hint="eastAsia"/>
          <w:sz w:val="24"/>
        </w:rPr>
        <w:t>线性计算从而计算出相机的内外参数。使用</w:t>
      </w:r>
      <w:proofErr w:type="spellStart"/>
      <w:r w:rsidR="004D4584">
        <w:rPr>
          <w:rFonts w:hint="eastAsia"/>
          <w:sz w:val="24"/>
        </w:rPr>
        <w:t>Mat</w:t>
      </w:r>
      <w:r w:rsidR="004D4584">
        <w:rPr>
          <w:sz w:val="24"/>
        </w:rPr>
        <w:t>lab</w:t>
      </w:r>
      <w:proofErr w:type="spellEnd"/>
      <w:r w:rsidR="004D4584">
        <w:rPr>
          <w:rFonts w:hint="eastAsia"/>
          <w:sz w:val="24"/>
        </w:rPr>
        <w:t>相机标定工具计算出的数据与本课题相机标定算法进行对比分析，具体内容如下。</w:t>
      </w:r>
    </w:p>
    <w:p w14:paraId="65A50F10" w14:textId="4B10B642" w:rsidR="00767361" w:rsidRDefault="00767361" w:rsidP="0015433D">
      <w:pPr>
        <w:pStyle w:val="aff"/>
        <w:spacing w:beforeLines="50" w:before="156"/>
      </w:pPr>
      <w:r>
        <w:rPr>
          <w:rFonts w:hint="eastAsia"/>
        </w:rPr>
        <w:t>表</w:t>
      </w:r>
      <w:r w:rsidRPr="00952121">
        <w:rPr>
          <w:rFonts w:ascii="Times New Roman" w:hAnsi="Times New Roman"/>
        </w:rPr>
        <w:t>5-</w:t>
      </w:r>
      <w:r w:rsidR="0046515D" w:rsidRPr="00952121">
        <w:rPr>
          <w:rFonts w:ascii="Times New Roman" w:hAnsi="Times New Roman"/>
        </w:rPr>
        <w:t>2</w:t>
      </w:r>
      <w:r>
        <w:rPr>
          <w:rFonts w:hint="eastAsia"/>
        </w:rPr>
        <w:t>左相机结果对比</w:t>
      </w:r>
    </w:p>
    <w:tbl>
      <w:tblPr>
        <w:tblStyle w:val="ad"/>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8"/>
        <w:gridCol w:w="4689"/>
      </w:tblGrid>
      <w:tr w:rsidR="00767361" w:rsidRPr="00355EA2" w14:paraId="0A904E91" w14:textId="77777777" w:rsidTr="00355EA2">
        <w:trPr>
          <w:trHeight w:val="1292"/>
          <w:jc w:val="center"/>
        </w:trPr>
        <w:tc>
          <w:tcPr>
            <w:tcW w:w="1548" w:type="dxa"/>
            <w:tcBorders>
              <w:top w:val="single" w:sz="12" w:space="0" w:color="auto"/>
              <w:bottom w:val="single" w:sz="4" w:space="0" w:color="auto"/>
            </w:tcBorders>
            <w:vAlign w:val="center"/>
          </w:tcPr>
          <w:p w14:paraId="083FC05E" w14:textId="6B0E4936" w:rsidR="00767361" w:rsidRPr="00355EA2" w:rsidRDefault="00767361" w:rsidP="00367AB2">
            <w:pPr>
              <w:spacing w:line="440" w:lineRule="exact"/>
              <w:jc w:val="center"/>
              <w:rPr>
                <w:szCs w:val="21"/>
              </w:rPr>
            </w:pPr>
            <w:r w:rsidRPr="00355EA2">
              <w:rPr>
                <w:rFonts w:hint="eastAsia"/>
                <w:szCs w:val="21"/>
              </w:rPr>
              <w:t>张正友标定法</w:t>
            </w:r>
          </w:p>
        </w:tc>
        <w:tc>
          <w:tcPr>
            <w:tcW w:w="4689" w:type="dxa"/>
            <w:tcBorders>
              <w:top w:val="single" w:sz="12" w:space="0" w:color="auto"/>
              <w:bottom w:val="single" w:sz="4" w:space="0" w:color="auto"/>
            </w:tcBorders>
            <w:vAlign w:val="center"/>
          </w:tcPr>
          <w:p w14:paraId="10C38AAD" w14:textId="68F1B8F4" w:rsidR="00767361" w:rsidRPr="00355EA2" w:rsidRDefault="00767361" w:rsidP="00367AB2">
            <w:pPr>
              <w:spacing w:line="440" w:lineRule="exact"/>
              <w:ind w:firstLineChars="50" w:firstLine="105"/>
              <w:rPr>
                <w:szCs w:val="21"/>
              </w:rPr>
            </w:pPr>
            <w:r w:rsidRPr="00355EA2">
              <w:rPr>
                <w:szCs w:val="21"/>
              </w:rPr>
              <w:t>[481.53533104   0.         350.91253689]</w:t>
            </w:r>
          </w:p>
          <w:p w14:paraId="38ABCEFD" w14:textId="3F62A76E" w:rsidR="00767361" w:rsidRPr="00355EA2" w:rsidRDefault="00767361" w:rsidP="00367AB2">
            <w:pPr>
              <w:spacing w:line="440" w:lineRule="exact"/>
              <w:ind w:firstLineChars="50" w:firstLine="105"/>
              <w:rPr>
                <w:szCs w:val="21"/>
              </w:rPr>
            </w:pPr>
            <w:proofErr w:type="gramStart"/>
            <w:r w:rsidRPr="00355EA2">
              <w:rPr>
                <w:szCs w:val="21"/>
              </w:rPr>
              <w:t>[  0</w:t>
            </w:r>
            <w:proofErr w:type="gramEnd"/>
            <w:r w:rsidRPr="00355EA2">
              <w:rPr>
                <w:szCs w:val="21"/>
              </w:rPr>
              <w:t>.         509.81245015 236.34449612]</w:t>
            </w:r>
          </w:p>
          <w:p w14:paraId="323085F8" w14:textId="1C5165C6" w:rsidR="00767361" w:rsidRPr="00355EA2" w:rsidRDefault="00767361" w:rsidP="00367AB2">
            <w:pPr>
              <w:spacing w:line="440" w:lineRule="exact"/>
              <w:ind w:firstLineChars="50" w:firstLine="105"/>
              <w:rPr>
                <w:szCs w:val="21"/>
              </w:rPr>
            </w:pPr>
            <w:proofErr w:type="gramStart"/>
            <w:r w:rsidRPr="00355EA2">
              <w:rPr>
                <w:szCs w:val="21"/>
              </w:rPr>
              <w:t>[  0</w:t>
            </w:r>
            <w:proofErr w:type="gramEnd"/>
            <w:r w:rsidRPr="00355EA2">
              <w:rPr>
                <w:szCs w:val="21"/>
              </w:rPr>
              <w:t>.           0.           1.        ]</w:t>
            </w:r>
          </w:p>
        </w:tc>
      </w:tr>
      <w:tr w:rsidR="00767361" w:rsidRPr="00355EA2" w14:paraId="69FFFB08" w14:textId="77777777" w:rsidTr="00355EA2">
        <w:trPr>
          <w:trHeight w:val="1292"/>
          <w:jc w:val="center"/>
        </w:trPr>
        <w:tc>
          <w:tcPr>
            <w:tcW w:w="1548" w:type="dxa"/>
            <w:tcBorders>
              <w:top w:val="single" w:sz="4" w:space="0" w:color="auto"/>
              <w:bottom w:val="single" w:sz="12" w:space="0" w:color="auto"/>
            </w:tcBorders>
            <w:vAlign w:val="center"/>
          </w:tcPr>
          <w:p w14:paraId="303BB63F" w14:textId="77777777" w:rsidR="00F260E0" w:rsidRDefault="00767361" w:rsidP="00367AB2">
            <w:pPr>
              <w:spacing w:line="440" w:lineRule="exact"/>
              <w:jc w:val="center"/>
              <w:rPr>
                <w:szCs w:val="21"/>
              </w:rPr>
            </w:pPr>
            <w:proofErr w:type="spellStart"/>
            <w:r w:rsidRPr="00355EA2">
              <w:rPr>
                <w:rFonts w:hint="eastAsia"/>
                <w:szCs w:val="21"/>
              </w:rPr>
              <w:t>Ma</w:t>
            </w:r>
            <w:r w:rsidRPr="00355EA2">
              <w:rPr>
                <w:szCs w:val="21"/>
              </w:rPr>
              <w:t>tlab</w:t>
            </w:r>
            <w:proofErr w:type="spellEnd"/>
            <w:r w:rsidRPr="00355EA2">
              <w:rPr>
                <w:rFonts w:hint="eastAsia"/>
                <w:szCs w:val="21"/>
              </w:rPr>
              <w:t>标定</w:t>
            </w:r>
          </w:p>
          <w:p w14:paraId="5D22D17D" w14:textId="4E3A5E2D" w:rsidR="00767361" w:rsidRPr="00355EA2" w:rsidRDefault="00767361" w:rsidP="00367AB2">
            <w:pPr>
              <w:spacing w:line="440" w:lineRule="exact"/>
              <w:jc w:val="center"/>
              <w:rPr>
                <w:szCs w:val="21"/>
              </w:rPr>
            </w:pPr>
            <w:r w:rsidRPr="00355EA2">
              <w:rPr>
                <w:rFonts w:hint="eastAsia"/>
                <w:szCs w:val="21"/>
              </w:rPr>
              <w:t>工具</w:t>
            </w:r>
          </w:p>
        </w:tc>
        <w:tc>
          <w:tcPr>
            <w:tcW w:w="4689" w:type="dxa"/>
            <w:tcBorders>
              <w:top w:val="single" w:sz="4" w:space="0" w:color="auto"/>
              <w:bottom w:val="single" w:sz="12" w:space="0" w:color="auto"/>
            </w:tcBorders>
          </w:tcPr>
          <w:p w14:paraId="0508431C" w14:textId="79BA1D71" w:rsidR="00767361" w:rsidRPr="00355EA2" w:rsidRDefault="00767361" w:rsidP="00367AB2">
            <w:pPr>
              <w:spacing w:line="440" w:lineRule="exact"/>
              <w:ind w:firstLineChars="50" w:firstLine="105"/>
              <w:rPr>
                <w:szCs w:val="21"/>
              </w:rPr>
            </w:pPr>
            <w:r w:rsidRPr="00355EA2">
              <w:rPr>
                <w:szCs w:val="21"/>
              </w:rPr>
              <w:t>[486.8603   0.             344.6300]</w:t>
            </w:r>
          </w:p>
          <w:p w14:paraId="290349B0" w14:textId="7CC931DC" w:rsidR="00767361" w:rsidRPr="00355EA2" w:rsidRDefault="00767361" w:rsidP="00767361">
            <w:pPr>
              <w:spacing w:line="440" w:lineRule="exact"/>
              <w:rPr>
                <w:szCs w:val="21"/>
              </w:rPr>
            </w:pPr>
            <w:r w:rsidRPr="00355EA2">
              <w:rPr>
                <w:szCs w:val="21"/>
              </w:rPr>
              <w:t xml:space="preserve"> </w:t>
            </w:r>
            <w:proofErr w:type="gramStart"/>
            <w:r w:rsidRPr="00355EA2">
              <w:rPr>
                <w:szCs w:val="21"/>
              </w:rPr>
              <w:t>[  0</w:t>
            </w:r>
            <w:proofErr w:type="gramEnd"/>
            <w:r w:rsidRPr="00355EA2">
              <w:rPr>
                <w:szCs w:val="21"/>
              </w:rPr>
              <w:t>.         517.1615     236.0867]</w:t>
            </w:r>
          </w:p>
          <w:p w14:paraId="1BCB86D3" w14:textId="740860F3" w:rsidR="00767361" w:rsidRPr="00355EA2" w:rsidRDefault="00767361" w:rsidP="00767361">
            <w:pPr>
              <w:spacing w:line="440" w:lineRule="exact"/>
              <w:rPr>
                <w:szCs w:val="21"/>
              </w:rPr>
            </w:pPr>
            <w:r w:rsidRPr="00355EA2">
              <w:rPr>
                <w:szCs w:val="21"/>
              </w:rPr>
              <w:t xml:space="preserve"> </w:t>
            </w:r>
            <w:proofErr w:type="gramStart"/>
            <w:r w:rsidRPr="00355EA2">
              <w:rPr>
                <w:szCs w:val="21"/>
              </w:rPr>
              <w:t>[  0</w:t>
            </w:r>
            <w:proofErr w:type="gramEnd"/>
            <w:r w:rsidRPr="00355EA2">
              <w:rPr>
                <w:szCs w:val="21"/>
              </w:rPr>
              <w:t>.           0.           1.    ]</w:t>
            </w:r>
          </w:p>
        </w:tc>
      </w:tr>
    </w:tbl>
    <w:p w14:paraId="3933660D" w14:textId="61AF86F4" w:rsidR="00EE16AC" w:rsidRPr="00F1470F" w:rsidRDefault="00EE16AC" w:rsidP="00D23104">
      <w:pPr>
        <w:spacing w:line="440" w:lineRule="exact"/>
        <w:rPr>
          <w:sz w:val="24"/>
        </w:rPr>
      </w:pPr>
    </w:p>
    <w:p w14:paraId="4319DBE7" w14:textId="659A5455" w:rsidR="00767361" w:rsidRDefault="00767361" w:rsidP="0015433D">
      <w:pPr>
        <w:pStyle w:val="aff"/>
      </w:pPr>
      <w:r>
        <w:rPr>
          <w:rFonts w:hint="eastAsia"/>
        </w:rPr>
        <w:t>表</w:t>
      </w:r>
      <w:r w:rsidRPr="00952121">
        <w:rPr>
          <w:rFonts w:ascii="Times New Roman" w:hAnsi="Times New Roman"/>
        </w:rPr>
        <w:t>5-</w:t>
      </w:r>
      <w:r w:rsidR="0046515D" w:rsidRPr="00952121">
        <w:rPr>
          <w:rFonts w:ascii="Times New Roman" w:hAnsi="Times New Roman"/>
        </w:rPr>
        <w:t>3</w:t>
      </w:r>
      <w:r>
        <w:rPr>
          <w:rFonts w:hint="eastAsia"/>
        </w:rPr>
        <w:t>右相机结果对比</w:t>
      </w:r>
    </w:p>
    <w:tbl>
      <w:tblPr>
        <w:tblStyle w:val="ad"/>
        <w:tblW w:w="0" w:type="auto"/>
        <w:jc w:val="center"/>
        <w:tblInd w:w="0" w:type="dxa"/>
        <w:tblBorders>
          <w:top w:val="single" w:sz="18" w:space="0" w:color="auto"/>
          <w:left w:val="none" w:sz="0" w:space="0" w:color="auto"/>
          <w:right w:val="none" w:sz="0" w:space="0" w:color="auto"/>
          <w:insideV w:val="none" w:sz="0" w:space="0" w:color="auto"/>
        </w:tblBorders>
        <w:tblLook w:val="04A0" w:firstRow="1" w:lastRow="0" w:firstColumn="1" w:lastColumn="0" w:noHBand="0" w:noVBand="1"/>
      </w:tblPr>
      <w:tblGrid>
        <w:gridCol w:w="1570"/>
        <w:gridCol w:w="4667"/>
      </w:tblGrid>
      <w:tr w:rsidR="00767361" w:rsidRPr="00355EA2" w14:paraId="21AB7668" w14:textId="77777777" w:rsidTr="00355EA2">
        <w:trPr>
          <w:trHeight w:val="1052"/>
          <w:jc w:val="center"/>
        </w:trPr>
        <w:tc>
          <w:tcPr>
            <w:tcW w:w="1570" w:type="dxa"/>
            <w:tcBorders>
              <w:top w:val="single" w:sz="12" w:space="0" w:color="auto"/>
              <w:bottom w:val="single" w:sz="4" w:space="0" w:color="auto"/>
            </w:tcBorders>
            <w:vAlign w:val="center"/>
          </w:tcPr>
          <w:p w14:paraId="5215F320" w14:textId="77777777" w:rsidR="00767361" w:rsidRPr="00355EA2" w:rsidRDefault="00767361" w:rsidP="00367AB2">
            <w:pPr>
              <w:spacing w:line="440" w:lineRule="exact"/>
              <w:jc w:val="center"/>
              <w:rPr>
                <w:szCs w:val="21"/>
              </w:rPr>
            </w:pPr>
            <w:r w:rsidRPr="00355EA2">
              <w:rPr>
                <w:rFonts w:hint="eastAsia"/>
                <w:szCs w:val="21"/>
              </w:rPr>
              <w:t>张正友标定法</w:t>
            </w:r>
          </w:p>
        </w:tc>
        <w:tc>
          <w:tcPr>
            <w:tcW w:w="4667" w:type="dxa"/>
            <w:tcBorders>
              <w:top w:val="single" w:sz="12" w:space="0" w:color="auto"/>
              <w:bottom w:val="single" w:sz="4" w:space="0" w:color="auto"/>
            </w:tcBorders>
          </w:tcPr>
          <w:p w14:paraId="5FF2049B" w14:textId="007C2F82" w:rsidR="00767361" w:rsidRPr="00355EA2" w:rsidRDefault="00767361" w:rsidP="00367AB2">
            <w:pPr>
              <w:spacing w:line="440" w:lineRule="exact"/>
              <w:ind w:firstLineChars="50" w:firstLine="105"/>
              <w:rPr>
                <w:szCs w:val="21"/>
              </w:rPr>
            </w:pPr>
            <w:r w:rsidRPr="00355EA2">
              <w:rPr>
                <w:szCs w:val="21"/>
              </w:rPr>
              <w:t>[</w:t>
            </w:r>
            <w:r w:rsidRPr="00355EA2">
              <w:rPr>
                <w:rFonts w:hint="eastAsia"/>
                <w:szCs w:val="21"/>
              </w:rPr>
              <w:t>4</w:t>
            </w:r>
            <w:r w:rsidRPr="00355EA2">
              <w:rPr>
                <w:szCs w:val="21"/>
              </w:rPr>
              <w:t>80.9209177    0.         285.26467959]</w:t>
            </w:r>
          </w:p>
          <w:p w14:paraId="62A797BB" w14:textId="6521745C" w:rsidR="00767361" w:rsidRPr="00355EA2" w:rsidRDefault="00767361" w:rsidP="00767361">
            <w:pPr>
              <w:spacing w:line="440" w:lineRule="exact"/>
              <w:rPr>
                <w:szCs w:val="21"/>
              </w:rPr>
            </w:pPr>
            <w:r w:rsidRPr="00355EA2">
              <w:rPr>
                <w:szCs w:val="21"/>
              </w:rPr>
              <w:t xml:space="preserve"> </w:t>
            </w:r>
            <w:proofErr w:type="gramStart"/>
            <w:r w:rsidRPr="00355EA2">
              <w:rPr>
                <w:szCs w:val="21"/>
              </w:rPr>
              <w:t>[  0</w:t>
            </w:r>
            <w:proofErr w:type="gramEnd"/>
            <w:r w:rsidRPr="00355EA2">
              <w:rPr>
                <w:szCs w:val="21"/>
              </w:rPr>
              <w:t xml:space="preserve">.         </w:t>
            </w:r>
            <w:r w:rsidRPr="00355EA2">
              <w:rPr>
                <w:rFonts w:hint="eastAsia"/>
                <w:szCs w:val="21"/>
              </w:rPr>
              <w:t>51</w:t>
            </w:r>
            <w:r w:rsidRPr="00355EA2">
              <w:rPr>
                <w:szCs w:val="21"/>
              </w:rPr>
              <w:t>4.27147833 299.</w:t>
            </w:r>
            <w:proofErr w:type="gramStart"/>
            <w:r w:rsidRPr="00355EA2">
              <w:rPr>
                <w:szCs w:val="21"/>
              </w:rPr>
              <w:t>06011645</w:t>
            </w:r>
            <w:r w:rsidR="00367AB2" w:rsidRPr="00355EA2">
              <w:rPr>
                <w:szCs w:val="21"/>
              </w:rPr>
              <w:t xml:space="preserve"> </w:t>
            </w:r>
            <w:r w:rsidRPr="00355EA2">
              <w:rPr>
                <w:szCs w:val="21"/>
              </w:rPr>
              <w:t>]</w:t>
            </w:r>
            <w:proofErr w:type="gramEnd"/>
          </w:p>
          <w:p w14:paraId="6FAED843" w14:textId="602ACDAE" w:rsidR="00767361" w:rsidRPr="00355EA2" w:rsidRDefault="00767361" w:rsidP="00767361">
            <w:pPr>
              <w:spacing w:line="440" w:lineRule="exact"/>
              <w:rPr>
                <w:szCs w:val="21"/>
              </w:rPr>
            </w:pPr>
            <w:r w:rsidRPr="00355EA2">
              <w:rPr>
                <w:szCs w:val="21"/>
              </w:rPr>
              <w:t xml:space="preserve"> </w:t>
            </w:r>
            <w:proofErr w:type="gramStart"/>
            <w:r w:rsidRPr="00355EA2">
              <w:rPr>
                <w:szCs w:val="21"/>
              </w:rPr>
              <w:t>[  0</w:t>
            </w:r>
            <w:proofErr w:type="gramEnd"/>
            <w:r w:rsidRPr="00355EA2">
              <w:rPr>
                <w:szCs w:val="21"/>
              </w:rPr>
              <w:t xml:space="preserve">.           0.           1.       </w:t>
            </w:r>
            <w:r w:rsidR="00367AB2" w:rsidRPr="00355EA2">
              <w:rPr>
                <w:szCs w:val="21"/>
              </w:rPr>
              <w:t xml:space="preserve"> </w:t>
            </w:r>
            <w:r w:rsidRPr="00355EA2">
              <w:rPr>
                <w:szCs w:val="21"/>
              </w:rPr>
              <w:t>]</w:t>
            </w:r>
          </w:p>
        </w:tc>
      </w:tr>
      <w:tr w:rsidR="00767361" w:rsidRPr="00355EA2" w14:paraId="7110095B" w14:textId="77777777" w:rsidTr="00355EA2">
        <w:trPr>
          <w:trHeight w:val="1052"/>
          <w:jc w:val="center"/>
        </w:trPr>
        <w:tc>
          <w:tcPr>
            <w:tcW w:w="1570" w:type="dxa"/>
            <w:tcBorders>
              <w:top w:val="single" w:sz="4" w:space="0" w:color="auto"/>
              <w:bottom w:val="single" w:sz="12" w:space="0" w:color="auto"/>
            </w:tcBorders>
            <w:vAlign w:val="center"/>
          </w:tcPr>
          <w:p w14:paraId="0882557D" w14:textId="77777777" w:rsidR="0015433D" w:rsidRPr="00355EA2" w:rsidRDefault="00767361" w:rsidP="00367AB2">
            <w:pPr>
              <w:spacing w:line="440" w:lineRule="exact"/>
              <w:jc w:val="center"/>
              <w:rPr>
                <w:szCs w:val="21"/>
              </w:rPr>
            </w:pPr>
            <w:proofErr w:type="spellStart"/>
            <w:r w:rsidRPr="00355EA2">
              <w:rPr>
                <w:rFonts w:hint="eastAsia"/>
                <w:szCs w:val="21"/>
              </w:rPr>
              <w:lastRenderedPageBreak/>
              <w:t>Ma</w:t>
            </w:r>
            <w:r w:rsidRPr="00355EA2">
              <w:rPr>
                <w:szCs w:val="21"/>
              </w:rPr>
              <w:t>tlab</w:t>
            </w:r>
            <w:proofErr w:type="spellEnd"/>
            <w:r w:rsidRPr="00355EA2">
              <w:rPr>
                <w:rFonts w:hint="eastAsia"/>
                <w:szCs w:val="21"/>
              </w:rPr>
              <w:t>标定</w:t>
            </w:r>
          </w:p>
          <w:p w14:paraId="49EA3532" w14:textId="3EE23E71" w:rsidR="00767361" w:rsidRPr="00355EA2" w:rsidRDefault="00767361" w:rsidP="00367AB2">
            <w:pPr>
              <w:spacing w:line="440" w:lineRule="exact"/>
              <w:jc w:val="center"/>
              <w:rPr>
                <w:szCs w:val="21"/>
              </w:rPr>
            </w:pPr>
            <w:r w:rsidRPr="00355EA2">
              <w:rPr>
                <w:rFonts w:hint="eastAsia"/>
                <w:szCs w:val="21"/>
              </w:rPr>
              <w:t>工具</w:t>
            </w:r>
          </w:p>
        </w:tc>
        <w:tc>
          <w:tcPr>
            <w:tcW w:w="4667" w:type="dxa"/>
            <w:tcBorders>
              <w:top w:val="single" w:sz="4" w:space="0" w:color="auto"/>
              <w:bottom w:val="single" w:sz="12" w:space="0" w:color="auto"/>
            </w:tcBorders>
          </w:tcPr>
          <w:p w14:paraId="00FA60E8" w14:textId="373750FD" w:rsidR="00767361" w:rsidRPr="00355EA2" w:rsidRDefault="00767361" w:rsidP="00367AB2">
            <w:pPr>
              <w:spacing w:line="440" w:lineRule="exact"/>
              <w:ind w:firstLineChars="50" w:firstLine="105"/>
              <w:rPr>
                <w:szCs w:val="21"/>
              </w:rPr>
            </w:pPr>
            <w:r w:rsidRPr="00355EA2">
              <w:rPr>
                <w:szCs w:val="21"/>
              </w:rPr>
              <w:t xml:space="preserve">[480.8043    0.        </w:t>
            </w:r>
            <w:r w:rsidR="00367AB2" w:rsidRPr="00355EA2">
              <w:rPr>
                <w:szCs w:val="21"/>
              </w:rPr>
              <w:t xml:space="preserve">   </w:t>
            </w:r>
            <w:r w:rsidRPr="00355EA2">
              <w:rPr>
                <w:szCs w:val="21"/>
              </w:rPr>
              <w:t xml:space="preserve"> 330.7974]</w:t>
            </w:r>
          </w:p>
          <w:p w14:paraId="2064548A" w14:textId="0AF5DED3" w:rsidR="00767361" w:rsidRPr="00355EA2" w:rsidRDefault="00767361" w:rsidP="00767361">
            <w:pPr>
              <w:spacing w:line="440" w:lineRule="exact"/>
              <w:rPr>
                <w:szCs w:val="21"/>
              </w:rPr>
            </w:pPr>
            <w:r w:rsidRPr="00355EA2">
              <w:rPr>
                <w:szCs w:val="21"/>
              </w:rPr>
              <w:t xml:space="preserve"> </w:t>
            </w:r>
            <w:proofErr w:type="gramStart"/>
            <w:r w:rsidRPr="00355EA2">
              <w:rPr>
                <w:szCs w:val="21"/>
              </w:rPr>
              <w:t>[  0</w:t>
            </w:r>
            <w:proofErr w:type="gramEnd"/>
            <w:r w:rsidRPr="00355EA2">
              <w:rPr>
                <w:szCs w:val="21"/>
              </w:rPr>
              <w:t xml:space="preserve">.         508.1244  </w:t>
            </w:r>
            <w:r w:rsidR="00367AB2" w:rsidRPr="00355EA2">
              <w:rPr>
                <w:szCs w:val="21"/>
              </w:rPr>
              <w:t xml:space="preserve">   </w:t>
            </w:r>
            <w:r w:rsidRPr="00355EA2">
              <w:rPr>
                <w:szCs w:val="21"/>
              </w:rPr>
              <w:t>250.9846]</w:t>
            </w:r>
          </w:p>
          <w:p w14:paraId="39078898" w14:textId="4F79D9B1" w:rsidR="00767361" w:rsidRPr="00355EA2" w:rsidRDefault="00767361" w:rsidP="00767361">
            <w:pPr>
              <w:spacing w:line="440" w:lineRule="exact"/>
              <w:rPr>
                <w:szCs w:val="21"/>
              </w:rPr>
            </w:pPr>
            <w:r w:rsidRPr="00355EA2">
              <w:rPr>
                <w:szCs w:val="21"/>
              </w:rPr>
              <w:t xml:space="preserve"> </w:t>
            </w:r>
            <w:proofErr w:type="gramStart"/>
            <w:r w:rsidRPr="00355EA2">
              <w:rPr>
                <w:szCs w:val="21"/>
              </w:rPr>
              <w:t>[  0</w:t>
            </w:r>
            <w:proofErr w:type="gramEnd"/>
            <w:r w:rsidRPr="00355EA2">
              <w:rPr>
                <w:szCs w:val="21"/>
              </w:rPr>
              <w:t xml:space="preserve">.           0.           1.   </w:t>
            </w:r>
            <w:r w:rsidR="00367AB2" w:rsidRPr="00355EA2">
              <w:rPr>
                <w:szCs w:val="21"/>
              </w:rPr>
              <w:t xml:space="preserve"> </w:t>
            </w:r>
            <w:r w:rsidRPr="00355EA2">
              <w:rPr>
                <w:szCs w:val="21"/>
              </w:rPr>
              <w:t>]</w:t>
            </w:r>
          </w:p>
        </w:tc>
      </w:tr>
    </w:tbl>
    <w:p w14:paraId="71CB000B" w14:textId="77777777" w:rsidR="0015433D" w:rsidRDefault="0015433D" w:rsidP="0015433D">
      <w:pPr>
        <w:keepNext/>
        <w:jc w:val="center"/>
      </w:pPr>
      <w:r>
        <w:rPr>
          <w:noProof/>
          <w:sz w:val="24"/>
        </w:rPr>
        <w:drawing>
          <wp:inline distT="0" distB="0" distL="0" distR="0" wp14:anchorId="631B20C2" wp14:editId="22991C8F">
            <wp:extent cx="2978150" cy="223361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x_erroruntitled.emf"/>
                    <pic:cNvPicPr/>
                  </pic:nvPicPr>
                  <pic:blipFill>
                    <a:blip r:embed="rId64">
                      <a:extLst>
                        <a:ext uri="{28A0092B-C50C-407E-A947-70E740481C1C}">
                          <a14:useLocalDpi xmlns:a14="http://schemas.microsoft.com/office/drawing/2010/main" val="0"/>
                        </a:ext>
                      </a:extLst>
                    </a:blip>
                    <a:stretch>
                      <a:fillRect/>
                    </a:stretch>
                  </pic:blipFill>
                  <pic:spPr>
                    <a:xfrm>
                      <a:off x="0" y="0"/>
                      <a:ext cx="2980186" cy="2235140"/>
                    </a:xfrm>
                    <a:prstGeom prst="rect">
                      <a:avLst/>
                    </a:prstGeom>
                  </pic:spPr>
                </pic:pic>
              </a:graphicData>
            </a:graphic>
          </wp:inline>
        </w:drawing>
      </w:r>
    </w:p>
    <w:p w14:paraId="5985D60E" w14:textId="287EEABA" w:rsidR="0015433D" w:rsidRDefault="0015433D" w:rsidP="0015433D">
      <w:pPr>
        <w:pStyle w:val="aff"/>
        <w:rPr>
          <w:sz w:val="24"/>
        </w:rPr>
      </w:pPr>
      <w:r w:rsidRPr="0090392A">
        <w:rPr>
          <w:rFonts w:hint="eastAsia"/>
        </w:rPr>
        <w:t>图</w:t>
      </w:r>
      <w:r w:rsidRPr="00952121">
        <w:rPr>
          <w:rFonts w:ascii="Times New Roman" w:hAnsi="Times New Roman"/>
        </w:rPr>
        <w:t>5-2</w:t>
      </w:r>
      <w:r w:rsidRPr="0090392A">
        <w:t xml:space="preserve"> </w:t>
      </w:r>
      <w:proofErr w:type="gramStart"/>
      <w:r w:rsidRPr="0090392A">
        <w:t>角点检测</w:t>
      </w:r>
      <w:proofErr w:type="gramEnd"/>
      <w:r w:rsidRPr="0090392A">
        <w:t>像素误匹配分布图</w:t>
      </w:r>
    </w:p>
    <w:p w14:paraId="4F4099C9" w14:textId="4BF38D70" w:rsidR="00767361" w:rsidRPr="00767361" w:rsidRDefault="00367AB2" w:rsidP="0015433D">
      <w:pPr>
        <w:spacing w:line="440" w:lineRule="exact"/>
        <w:ind w:firstLine="420"/>
        <w:rPr>
          <w:sz w:val="24"/>
        </w:rPr>
      </w:pPr>
      <w:r>
        <w:rPr>
          <w:rFonts w:hint="eastAsia"/>
          <w:sz w:val="24"/>
        </w:rPr>
        <w:t>根据上述数据对比可知，本课题的相机标定算法的数据准确度较高</w:t>
      </w:r>
      <w:r w:rsidR="00296294">
        <w:rPr>
          <w:rFonts w:hint="eastAsia"/>
          <w:sz w:val="24"/>
        </w:rPr>
        <w:t>。不仅如此，该标定方法成本低，鲁棒性好，简单灵活，非常适合实际应用。</w:t>
      </w:r>
    </w:p>
    <w:p w14:paraId="07131485" w14:textId="1635909A" w:rsidR="00296294" w:rsidRDefault="00296294" w:rsidP="00270B4C">
      <w:pPr>
        <w:pStyle w:val="afd"/>
      </w:pPr>
      <w:bookmarkStart w:id="105" w:name="_Toc40684977"/>
      <w:commentRangeStart w:id="106"/>
      <w:r>
        <w:rPr>
          <w:rFonts w:hint="eastAsia"/>
        </w:rPr>
        <w:t>5.2.2</w:t>
      </w:r>
      <w:r w:rsidR="003B7E68">
        <w:t xml:space="preserve"> </w:t>
      </w:r>
      <w:r>
        <w:rPr>
          <w:rFonts w:hint="eastAsia"/>
        </w:rPr>
        <w:t>立体匹配算法方案分析</w:t>
      </w:r>
      <w:commentRangeEnd w:id="106"/>
      <w:r w:rsidR="00B17BF5">
        <w:rPr>
          <w:rStyle w:val="aff6"/>
          <w:b w:val="0"/>
          <w:bCs w:val="0"/>
        </w:rPr>
        <w:commentReference w:id="106"/>
      </w:r>
      <w:bookmarkEnd w:id="105"/>
    </w:p>
    <w:p w14:paraId="1389DA1A" w14:textId="19301733" w:rsidR="00767361" w:rsidRDefault="00296294" w:rsidP="00367AB2">
      <w:pPr>
        <w:spacing w:line="440" w:lineRule="exact"/>
        <w:rPr>
          <w:sz w:val="24"/>
        </w:rPr>
      </w:pPr>
      <w:r>
        <w:rPr>
          <w:sz w:val="24"/>
        </w:rPr>
        <w:tab/>
      </w:r>
      <w:r>
        <w:rPr>
          <w:rFonts w:hint="eastAsia"/>
          <w:sz w:val="24"/>
        </w:rPr>
        <w:t>立体匹配算法包括基于特征的</w:t>
      </w:r>
      <w:r w:rsidR="00A84A41">
        <w:rPr>
          <w:rFonts w:hint="eastAsia"/>
          <w:sz w:val="24"/>
        </w:rPr>
        <w:t>稀疏</w:t>
      </w:r>
      <w:r>
        <w:rPr>
          <w:rFonts w:hint="eastAsia"/>
          <w:sz w:val="24"/>
        </w:rPr>
        <w:t>立体匹配和基于区域的稠密</w:t>
      </w:r>
      <w:r w:rsidR="00A84A41">
        <w:rPr>
          <w:rFonts w:hint="eastAsia"/>
          <w:sz w:val="24"/>
        </w:rPr>
        <w:t>立体匹配，每种立体匹配算法的实现形式和参数设定都很多种。因此，使用基于特征点的立体匹配算法和基于区域的</w:t>
      </w:r>
      <w:r w:rsidR="00A84A41">
        <w:rPr>
          <w:rFonts w:hint="eastAsia"/>
          <w:sz w:val="24"/>
        </w:rPr>
        <w:t>B</w:t>
      </w:r>
      <w:r w:rsidR="00A84A41">
        <w:rPr>
          <w:sz w:val="24"/>
        </w:rPr>
        <w:t>M</w:t>
      </w:r>
      <w:r w:rsidR="00A84A41">
        <w:rPr>
          <w:rFonts w:hint="eastAsia"/>
          <w:sz w:val="24"/>
        </w:rPr>
        <w:t>立体匹配算法、</w:t>
      </w:r>
      <w:r w:rsidR="00A84A41">
        <w:rPr>
          <w:rFonts w:hint="eastAsia"/>
          <w:sz w:val="24"/>
        </w:rPr>
        <w:t>S</w:t>
      </w:r>
      <w:r w:rsidR="00A84A41">
        <w:rPr>
          <w:sz w:val="24"/>
        </w:rPr>
        <w:t>GBM</w:t>
      </w:r>
      <w:r w:rsidR="00A84A41">
        <w:rPr>
          <w:rFonts w:hint="eastAsia"/>
          <w:sz w:val="24"/>
        </w:rPr>
        <w:t>立体匹配算法以及</w:t>
      </w:r>
      <w:r w:rsidR="00A84A41">
        <w:rPr>
          <w:rFonts w:hint="eastAsia"/>
          <w:sz w:val="24"/>
        </w:rPr>
        <w:t>S</w:t>
      </w:r>
      <w:r w:rsidR="00A84A41">
        <w:rPr>
          <w:sz w:val="24"/>
        </w:rPr>
        <w:t>AD</w:t>
      </w:r>
      <w:r w:rsidR="00A84A41">
        <w:rPr>
          <w:rFonts w:hint="eastAsia"/>
          <w:sz w:val="24"/>
        </w:rPr>
        <w:t>立体匹配算法进行比较分析，具体内容如下。</w:t>
      </w:r>
    </w:p>
    <w:p w14:paraId="1B349F64" w14:textId="115760EA" w:rsidR="0015433D" w:rsidRDefault="0015433D" w:rsidP="0015433D">
      <w:pPr>
        <w:keepNext/>
        <w:jc w:val="center"/>
      </w:pPr>
      <w:r>
        <w:rPr>
          <w:rFonts w:hint="eastAsia"/>
          <w:noProof/>
          <w:sz w:val="24"/>
        </w:rPr>
        <w:drawing>
          <wp:inline distT="0" distB="0" distL="0" distR="0" wp14:anchorId="498EC4ED" wp14:editId="43E93F9A">
            <wp:extent cx="2669055" cy="1832226"/>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sift.png"/>
                    <pic:cNvPicPr/>
                  </pic:nvPicPr>
                  <pic:blipFill rotWithShape="1">
                    <a:blip r:embed="rId65" cstate="print">
                      <a:extLst>
                        <a:ext uri="{28A0092B-C50C-407E-A947-70E740481C1C}">
                          <a14:useLocalDpi xmlns:a14="http://schemas.microsoft.com/office/drawing/2010/main" val="0"/>
                        </a:ext>
                      </a:extLst>
                    </a:blip>
                    <a:srcRect b="48515"/>
                    <a:stretch/>
                  </pic:blipFill>
                  <pic:spPr bwMode="auto">
                    <a:xfrm>
                      <a:off x="0" y="0"/>
                      <a:ext cx="2685765" cy="1843697"/>
                    </a:xfrm>
                    <a:prstGeom prst="rect">
                      <a:avLst/>
                    </a:prstGeom>
                    <a:ln>
                      <a:noFill/>
                    </a:ln>
                    <a:extLst>
                      <a:ext uri="{53640926-AAD7-44D8-BBD7-CCE9431645EC}">
                        <a14:shadowObscured xmlns:a14="http://schemas.microsoft.com/office/drawing/2010/main"/>
                      </a:ext>
                    </a:extLst>
                  </pic:spPr>
                </pic:pic>
              </a:graphicData>
            </a:graphic>
          </wp:inline>
        </w:drawing>
      </w:r>
      <w:r w:rsidR="00073BDF">
        <w:rPr>
          <w:rFonts w:hint="eastAsia"/>
          <w:noProof/>
          <w:sz w:val="24"/>
        </w:rPr>
        <w:drawing>
          <wp:inline distT="0" distB="0" distL="0" distR="0" wp14:anchorId="602DBD0F" wp14:editId="4F84F313">
            <wp:extent cx="2725469" cy="179368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sift.png"/>
                    <pic:cNvPicPr/>
                  </pic:nvPicPr>
                  <pic:blipFill rotWithShape="1">
                    <a:blip r:embed="rId66" cstate="print">
                      <a:extLst>
                        <a:ext uri="{28A0092B-C50C-407E-A947-70E740481C1C}">
                          <a14:useLocalDpi xmlns:a14="http://schemas.microsoft.com/office/drawing/2010/main" val="0"/>
                        </a:ext>
                      </a:extLst>
                    </a:blip>
                    <a:srcRect t="50641"/>
                    <a:stretch/>
                  </pic:blipFill>
                  <pic:spPr bwMode="auto">
                    <a:xfrm>
                      <a:off x="0" y="0"/>
                      <a:ext cx="2776453" cy="1827234"/>
                    </a:xfrm>
                    <a:prstGeom prst="rect">
                      <a:avLst/>
                    </a:prstGeom>
                    <a:ln>
                      <a:noFill/>
                    </a:ln>
                    <a:extLst>
                      <a:ext uri="{53640926-AAD7-44D8-BBD7-CCE9431645EC}">
                        <a14:shadowObscured xmlns:a14="http://schemas.microsoft.com/office/drawing/2010/main"/>
                      </a:ext>
                    </a:extLst>
                  </pic:spPr>
                </pic:pic>
              </a:graphicData>
            </a:graphic>
          </wp:inline>
        </w:drawing>
      </w:r>
    </w:p>
    <w:p w14:paraId="67726FCB" w14:textId="0F41A6BF" w:rsidR="0015433D" w:rsidRDefault="0015433D" w:rsidP="0015433D">
      <w:pPr>
        <w:pStyle w:val="aff"/>
      </w:pPr>
      <w:r w:rsidRPr="00F463D3">
        <w:rPr>
          <w:rFonts w:hint="eastAsia"/>
        </w:rPr>
        <w:t>图</w:t>
      </w:r>
      <w:r w:rsidRPr="00952121">
        <w:rPr>
          <w:rFonts w:ascii="Times New Roman" w:hAnsi="Times New Roman"/>
        </w:rPr>
        <w:t>5-3</w:t>
      </w:r>
      <w:proofErr w:type="gramStart"/>
      <w:r w:rsidR="0046515D">
        <w:rPr>
          <w:rFonts w:hint="eastAsia"/>
        </w:rPr>
        <w:t>八</w:t>
      </w:r>
      <w:proofErr w:type="gramEnd"/>
      <w:r w:rsidR="0046515D">
        <w:rPr>
          <w:rFonts w:hint="eastAsia"/>
        </w:rPr>
        <w:t>种方法的</w:t>
      </w:r>
      <w:r w:rsidR="00D45728">
        <w:rPr>
          <w:rFonts w:hint="eastAsia"/>
        </w:rPr>
        <w:t>特征点</w:t>
      </w:r>
      <w:r w:rsidRPr="00F463D3">
        <w:t>匹配效果图</w:t>
      </w:r>
    </w:p>
    <w:p w14:paraId="4826B172" w14:textId="77777777" w:rsidR="00290789" w:rsidRDefault="00D45728" w:rsidP="00290789">
      <w:pPr>
        <w:keepNext/>
        <w:jc w:val="center"/>
      </w:pPr>
      <w:r>
        <w:rPr>
          <w:noProof/>
        </w:rPr>
        <w:lastRenderedPageBreak/>
        <w:drawing>
          <wp:inline distT="0" distB="0" distL="0" distR="0" wp14:anchorId="274392EC" wp14:editId="5D7F079C">
            <wp:extent cx="4214446" cy="3160835"/>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基于特征点的立体匹配.png"/>
                    <pic:cNvPicPr/>
                  </pic:nvPicPr>
                  <pic:blipFill>
                    <a:blip r:embed="rId67">
                      <a:extLst>
                        <a:ext uri="{28A0092B-C50C-407E-A947-70E740481C1C}">
                          <a14:useLocalDpi xmlns:a14="http://schemas.microsoft.com/office/drawing/2010/main" val="0"/>
                        </a:ext>
                      </a:extLst>
                    </a:blip>
                    <a:stretch>
                      <a:fillRect/>
                    </a:stretch>
                  </pic:blipFill>
                  <pic:spPr>
                    <a:xfrm>
                      <a:off x="0" y="0"/>
                      <a:ext cx="4225250" cy="3168938"/>
                    </a:xfrm>
                    <a:prstGeom prst="rect">
                      <a:avLst/>
                    </a:prstGeom>
                  </pic:spPr>
                </pic:pic>
              </a:graphicData>
            </a:graphic>
          </wp:inline>
        </w:drawing>
      </w:r>
    </w:p>
    <w:p w14:paraId="0238B4B2" w14:textId="411562C0" w:rsidR="00D45728" w:rsidRPr="00D45728" w:rsidRDefault="00290789" w:rsidP="00290789">
      <w:pPr>
        <w:pStyle w:val="aff"/>
      </w:pPr>
      <w:r>
        <w:rPr>
          <w:rFonts w:hint="eastAsia"/>
        </w:rPr>
        <w:t>图</w:t>
      </w:r>
      <w:r w:rsidRPr="00952121">
        <w:rPr>
          <w:rFonts w:ascii="Times New Roman" w:hAnsi="Times New Roman"/>
        </w:rPr>
        <w:t>5-4</w:t>
      </w:r>
      <w:r>
        <w:rPr>
          <w:rFonts w:hint="eastAsia"/>
        </w:rPr>
        <w:t>基于B</w:t>
      </w:r>
      <w:r>
        <w:t>RIEF</w:t>
      </w:r>
      <w:r>
        <w:rPr>
          <w:rFonts w:hint="eastAsia"/>
        </w:rPr>
        <w:t>特征的立体匹配结果图，其中上方两幅图片为特征提取效果图，左下方为视差图，右下方为散点图</w:t>
      </w:r>
    </w:p>
    <w:p w14:paraId="1E7FE02E" w14:textId="77777777" w:rsidR="0015433D" w:rsidRDefault="0015433D" w:rsidP="00D44855">
      <w:pPr>
        <w:keepNext/>
        <w:jc w:val="center"/>
      </w:pPr>
      <w:r>
        <w:rPr>
          <w:rFonts w:hint="eastAsia"/>
          <w:noProof/>
          <w:sz w:val="24"/>
        </w:rPr>
        <w:drawing>
          <wp:inline distT="0" distB="0" distL="0" distR="0" wp14:anchorId="269A15A4" wp14:editId="0097D02C">
            <wp:extent cx="5187462" cy="4229081"/>
            <wp:effectExtent l="0" t="0" r="0" b="63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TIM截图20200510165019.png"/>
                    <pic:cNvPicPr/>
                  </pic:nvPicPr>
                  <pic:blipFill rotWithShape="1">
                    <a:blip r:embed="rId68">
                      <a:extLst>
                        <a:ext uri="{28A0092B-C50C-407E-A947-70E740481C1C}">
                          <a14:useLocalDpi xmlns:a14="http://schemas.microsoft.com/office/drawing/2010/main" val="0"/>
                        </a:ext>
                      </a:extLst>
                    </a:blip>
                    <a:srcRect t="7326" b="31530"/>
                    <a:stretch/>
                  </pic:blipFill>
                  <pic:spPr bwMode="auto">
                    <a:xfrm>
                      <a:off x="0" y="0"/>
                      <a:ext cx="5263537" cy="4291101"/>
                    </a:xfrm>
                    <a:prstGeom prst="rect">
                      <a:avLst/>
                    </a:prstGeom>
                    <a:ln>
                      <a:noFill/>
                    </a:ln>
                    <a:extLst>
                      <a:ext uri="{53640926-AAD7-44D8-BBD7-CCE9431645EC}">
                        <a14:shadowObscured xmlns:a14="http://schemas.microsoft.com/office/drawing/2010/main"/>
                      </a:ext>
                    </a:extLst>
                  </pic:spPr>
                </pic:pic>
              </a:graphicData>
            </a:graphic>
          </wp:inline>
        </w:drawing>
      </w:r>
    </w:p>
    <w:p w14:paraId="322EEF1F" w14:textId="53B20072" w:rsidR="0015433D" w:rsidRDefault="0015433D" w:rsidP="0015433D">
      <w:pPr>
        <w:pStyle w:val="aff"/>
        <w:rPr>
          <w:sz w:val="24"/>
        </w:rPr>
      </w:pPr>
      <w:r w:rsidRPr="00160A18">
        <w:rPr>
          <w:rFonts w:hint="eastAsia"/>
        </w:rPr>
        <w:t>图</w:t>
      </w:r>
      <w:r w:rsidRPr="00952121">
        <w:rPr>
          <w:rFonts w:ascii="Times New Roman" w:hAnsi="Times New Roman"/>
        </w:rPr>
        <w:t>5-</w:t>
      </w:r>
      <w:r w:rsidR="00290789" w:rsidRPr="00952121">
        <w:rPr>
          <w:rFonts w:ascii="Times New Roman" w:hAnsi="Times New Roman"/>
        </w:rPr>
        <w:t>5</w:t>
      </w:r>
      <w:r w:rsidRPr="00160A18">
        <w:t xml:space="preserve"> 稠密立体匹配算法效果图（图1为视差图，图2为深度图）</w:t>
      </w:r>
    </w:p>
    <w:p w14:paraId="7530CC1F" w14:textId="0E9E2B09" w:rsidR="00A84A41" w:rsidRDefault="005E481D" w:rsidP="00367AB2">
      <w:pPr>
        <w:spacing w:line="440" w:lineRule="exact"/>
        <w:rPr>
          <w:sz w:val="24"/>
        </w:rPr>
      </w:pPr>
      <w:r>
        <w:rPr>
          <w:sz w:val="24"/>
        </w:rPr>
        <w:tab/>
      </w:r>
      <w:r>
        <w:rPr>
          <w:rFonts w:hint="eastAsia"/>
          <w:sz w:val="24"/>
        </w:rPr>
        <w:t>根据上图</w:t>
      </w:r>
      <w:r>
        <w:rPr>
          <w:rFonts w:hint="eastAsia"/>
          <w:sz w:val="24"/>
        </w:rPr>
        <w:t>5-3</w:t>
      </w:r>
      <w:r>
        <w:rPr>
          <w:rFonts w:hint="eastAsia"/>
          <w:sz w:val="24"/>
        </w:rPr>
        <w:t>的</w:t>
      </w:r>
      <w:r w:rsidR="00290789">
        <w:rPr>
          <w:sz w:val="24"/>
        </w:rPr>
        <w:t>BRIEF</w:t>
      </w:r>
      <w:r>
        <w:rPr>
          <w:rFonts w:hint="eastAsia"/>
          <w:sz w:val="24"/>
        </w:rPr>
        <w:t>特征点匹配效果图可知，基于特征的稀疏立体匹配算法获得的特征点过于稀疏，从而难以获取图像中</w:t>
      </w:r>
      <w:r w:rsidR="006E72F1">
        <w:rPr>
          <w:rFonts w:hint="eastAsia"/>
          <w:sz w:val="24"/>
        </w:rPr>
        <w:t>的完整的三维信息。基于区域的稠密立体</w:t>
      </w:r>
      <w:r w:rsidR="006E72F1">
        <w:rPr>
          <w:rFonts w:hint="eastAsia"/>
          <w:sz w:val="24"/>
        </w:rPr>
        <w:lastRenderedPageBreak/>
        <w:t>匹配算法则获取完整的图像的视差图。从图</w:t>
      </w:r>
      <w:r w:rsidR="006E72F1">
        <w:rPr>
          <w:rFonts w:hint="eastAsia"/>
          <w:sz w:val="24"/>
        </w:rPr>
        <w:t>5-</w:t>
      </w:r>
      <w:r w:rsidR="00355EA2">
        <w:rPr>
          <w:rFonts w:hint="eastAsia"/>
          <w:sz w:val="24"/>
        </w:rPr>
        <w:t>5</w:t>
      </w:r>
      <w:r w:rsidR="006E72F1">
        <w:rPr>
          <w:rFonts w:hint="eastAsia"/>
          <w:sz w:val="24"/>
        </w:rPr>
        <w:t>可以看到，</w:t>
      </w:r>
      <w:r w:rsidR="006E72F1">
        <w:rPr>
          <w:rFonts w:hint="eastAsia"/>
          <w:sz w:val="24"/>
        </w:rPr>
        <w:t>B</w:t>
      </w:r>
      <w:r w:rsidR="006E72F1">
        <w:rPr>
          <w:sz w:val="24"/>
        </w:rPr>
        <w:t>M</w:t>
      </w:r>
      <w:r w:rsidR="006E72F1">
        <w:rPr>
          <w:rFonts w:hint="eastAsia"/>
          <w:sz w:val="24"/>
        </w:rPr>
        <w:t>立体匹配算法和</w:t>
      </w:r>
      <w:r w:rsidR="006E72F1">
        <w:rPr>
          <w:rFonts w:hint="eastAsia"/>
          <w:sz w:val="24"/>
        </w:rPr>
        <w:t>S</w:t>
      </w:r>
      <w:r w:rsidR="006E72F1">
        <w:rPr>
          <w:sz w:val="24"/>
        </w:rPr>
        <w:t>AD</w:t>
      </w:r>
      <w:r w:rsidR="006E72F1">
        <w:rPr>
          <w:rFonts w:hint="eastAsia"/>
          <w:sz w:val="24"/>
        </w:rPr>
        <w:t>立体匹配算法计算出来的视差图存在明显的噪声，而</w:t>
      </w:r>
      <w:r w:rsidR="006E72F1">
        <w:rPr>
          <w:rFonts w:hint="eastAsia"/>
          <w:sz w:val="24"/>
        </w:rPr>
        <w:t>S</w:t>
      </w:r>
      <w:r w:rsidR="006E72F1">
        <w:rPr>
          <w:sz w:val="24"/>
        </w:rPr>
        <w:t>GBM</w:t>
      </w:r>
      <w:r w:rsidR="006E72F1">
        <w:rPr>
          <w:rFonts w:hint="eastAsia"/>
          <w:sz w:val="24"/>
        </w:rPr>
        <w:t>算法生成的视差</w:t>
      </w:r>
      <w:proofErr w:type="gramStart"/>
      <w:r w:rsidR="006E72F1">
        <w:rPr>
          <w:rFonts w:hint="eastAsia"/>
          <w:sz w:val="24"/>
        </w:rPr>
        <w:t>图效果</w:t>
      </w:r>
      <w:proofErr w:type="gramEnd"/>
      <w:r w:rsidR="006E72F1">
        <w:rPr>
          <w:rFonts w:hint="eastAsia"/>
          <w:sz w:val="24"/>
        </w:rPr>
        <w:t>最好。基于立体视觉的三维信息获取系统的立体匹配算法使用</w:t>
      </w:r>
      <w:r w:rsidR="006E72F1">
        <w:rPr>
          <w:rFonts w:hint="eastAsia"/>
          <w:sz w:val="24"/>
        </w:rPr>
        <w:t>S</w:t>
      </w:r>
      <w:r w:rsidR="006E72F1">
        <w:rPr>
          <w:sz w:val="24"/>
        </w:rPr>
        <w:t>GBM</w:t>
      </w:r>
      <w:r w:rsidR="006E72F1">
        <w:rPr>
          <w:rFonts w:hint="eastAsia"/>
          <w:sz w:val="24"/>
        </w:rPr>
        <w:t>算法</w:t>
      </w:r>
      <w:r w:rsidR="005A2A9E">
        <w:rPr>
          <w:rFonts w:hint="eastAsia"/>
          <w:sz w:val="24"/>
        </w:rPr>
        <w:t>效果较好。</w:t>
      </w:r>
    </w:p>
    <w:p w14:paraId="64E5C059" w14:textId="72863905" w:rsidR="00676B75" w:rsidRDefault="00676B75" w:rsidP="00676B75">
      <w:pPr>
        <w:pStyle w:val="afd"/>
      </w:pPr>
      <w:bookmarkStart w:id="107" w:name="_Toc40684978"/>
      <w:r>
        <w:rPr>
          <w:rFonts w:hint="eastAsia"/>
        </w:rPr>
        <w:t>5.2.3</w:t>
      </w:r>
      <w:r>
        <w:t xml:space="preserve"> </w:t>
      </w:r>
      <w:r>
        <w:rPr>
          <w:rFonts w:hint="eastAsia"/>
        </w:rPr>
        <w:t>非技术因素分析</w:t>
      </w:r>
      <w:bookmarkEnd w:id="107"/>
    </w:p>
    <w:p w14:paraId="22465733" w14:textId="04AD124C" w:rsidR="00676B75" w:rsidRDefault="00C53CCE" w:rsidP="00215C90">
      <w:pPr>
        <w:spacing w:line="440" w:lineRule="exact"/>
        <w:rPr>
          <w:sz w:val="24"/>
        </w:rPr>
      </w:pPr>
      <w:r w:rsidRPr="00215C90">
        <w:rPr>
          <w:sz w:val="24"/>
        </w:rPr>
        <w:tab/>
      </w:r>
      <w:r w:rsidR="00E95F8E">
        <w:rPr>
          <w:rFonts w:hint="eastAsia"/>
          <w:sz w:val="24"/>
        </w:rPr>
        <w:t>基于</w:t>
      </w:r>
      <w:r w:rsidR="00215C90" w:rsidRPr="00215C90">
        <w:rPr>
          <w:rFonts w:hint="eastAsia"/>
          <w:sz w:val="24"/>
        </w:rPr>
        <w:t>立体视觉</w:t>
      </w:r>
      <w:r w:rsidR="00E95F8E">
        <w:rPr>
          <w:rFonts w:hint="eastAsia"/>
          <w:sz w:val="24"/>
        </w:rPr>
        <w:t>的三维信息获取技术的应用较为广泛，不仅应用在生物医学、工业检测、虚拟现实的领域，还</w:t>
      </w:r>
      <w:r w:rsidR="00A279B6">
        <w:rPr>
          <w:rFonts w:hint="eastAsia"/>
          <w:sz w:val="24"/>
        </w:rPr>
        <w:t>应用于文物保护、军事、航天等国家机密领域。因此，该技术处理技术因素外，还存在着一些非技术因素，例如安全性、保密性以及法律法规等相关问题。</w:t>
      </w:r>
    </w:p>
    <w:p w14:paraId="7EA3A3DB" w14:textId="2B3640DB" w:rsidR="00A279B6" w:rsidRDefault="00A279B6" w:rsidP="00215C90">
      <w:pPr>
        <w:spacing w:line="440" w:lineRule="exact"/>
        <w:rPr>
          <w:sz w:val="24"/>
        </w:rPr>
      </w:pPr>
      <w:r>
        <w:rPr>
          <w:sz w:val="24"/>
        </w:rPr>
        <w:tab/>
      </w:r>
      <w:r>
        <w:rPr>
          <w:rFonts w:hint="eastAsia"/>
          <w:sz w:val="24"/>
        </w:rPr>
        <w:t>在民用应用领域，由于立体视觉系统与社会的生产、生活相联系，因此立体视觉系统的</w:t>
      </w:r>
      <w:r w:rsidR="005B36EA">
        <w:rPr>
          <w:rFonts w:hint="eastAsia"/>
          <w:sz w:val="24"/>
        </w:rPr>
        <w:t>用户</w:t>
      </w:r>
      <w:r>
        <w:rPr>
          <w:rFonts w:hint="eastAsia"/>
          <w:sz w:val="24"/>
        </w:rPr>
        <w:t>隐私保护、</w:t>
      </w:r>
      <w:r w:rsidR="005B36EA">
        <w:rPr>
          <w:rFonts w:hint="eastAsia"/>
          <w:sz w:val="24"/>
        </w:rPr>
        <w:t>数据安全等方面也是在系统编码时所需要考虑的问题。例如，在使用基于结构光的立体视觉系统进行人脸信息采集时，对于用户的个人生物信息的数据保护尤为重要；工厂使用立体视觉系统对产品进行三维信息获取时，对于公司产品信息的数据保护也尤为重要。</w:t>
      </w:r>
    </w:p>
    <w:p w14:paraId="5B62D704" w14:textId="19B72D92" w:rsidR="005B36EA" w:rsidRPr="00215C90" w:rsidRDefault="005B36EA" w:rsidP="00215C90">
      <w:pPr>
        <w:spacing w:line="440" w:lineRule="exact"/>
        <w:rPr>
          <w:sz w:val="24"/>
        </w:rPr>
      </w:pPr>
      <w:r>
        <w:rPr>
          <w:sz w:val="24"/>
        </w:rPr>
        <w:tab/>
      </w:r>
      <w:r>
        <w:rPr>
          <w:rFonts w:hint="eastAsia"/>
          <w:sz w:val="24"/>
        </w:rPr>
        <w:t>在军事航天领域，对于数据的保密性、安全性有着极高的要求，因此对于立体视觉系统来说，</w:t>
      </w:r>
      <w:r w:rsidR="00A104ED">
        <w:rPr>
          <w:rFonts w:hint="eastAsia"/>
          <w:sz w:val="24"/>
        </w:rPr>
        <w:t>通过立体视觉系统获取的数据信息需要进行加密，并且设立专门的数据通道进行数据传输，从而确保数据的安全性和保密性。</w:t>
      </w:r>
    </w:p>
    <w:p w14:paraId="7BBC88A3" w14:textId="4CB9FEE5" w:rsidR="005A2A9E" w:rsidRPr="00D23104" w:rsidRDefault="005A2A9E" w:rsidP="00952121">
      <w:pPr>
        <w:pStyle w:val="afb"/>
      </w:pPr>
      <w:bookmarkStart w:id="108" w:name="_Toc40684979"/>
      <w:r w:rsidRPr="00952121">
        <w:rPr>
          <w:rFonts w:ascii="Times New Roman" w:hAnsi="Times New Roman"/>
        </w:rPr>
        <w:t>5.3</w:t>
      </w:r>
      <w:r>
        <w:t xml:space="preserve"> </w:t>
      </w:r>
      <w:r>
        <w:rPr>
          <w:rFonts w:hint="eastAsia"/>
        </w:rPr>
        <w:t>实验平台系统设计</w:t>
      </w:r>
      <w:bookmarkEnd w:id="108"/>
    </w:p>
    <w:p w14:paraId="0D247389" w14:textId="3A765C4E" w:rsidR="003D441C" w:rsidRDefault="005A2A9E" w:rsidP="00367AB2">
      <w:pPr>
        <w:spacing w:line="440" w:lineRule="exact"/>
        <w:rPr>
          <w:sz w:val="24"/>
        </w:rPr>
      </w:pPr>
      <w:r>
        <w:rPr>
          <w:sz w:val="24"/>
        </w:rPr>
        <w:tab/>
      </w:r>
      <w:r>
        <w:rPr>
          <w:rFonts w:hint="eastAsia"/>
          <w:sz w:val="24"/>
        </w:rPr>
        <w:t>本系统使用</w:t>
      </w:r>
      <w:r>
        <w:rPr>
          <w:rFonts w:hint="eastAsia"/>
          <w:sz w:val="24"/>
        </w:rPr>
        <w:t>p</w:t>
      </w:r>
      <w:r>
        <w:rPr>
          <w:sz w:val="24"/>
        </w:rPr>
        <w:t>yQt5</w:t>
      </w:r>
      <w:r>
        <w:rPr>
          <w:rFonts w:hint="eastAsia"/>
          <w:sz w:val="24"/>
        </w:rPr>
        <w:t>进行编程实现，该实验平台实现了单目、双目相机的相机标定功能，相机标定的结果显示在文本框中；其次是</w:t>
      </w:r>
      <w:r w:rsidR="003D441C">
        <w:rPr>
          <w:rFonts w:hint="eastAsia"/>
          <w:sz w:val="24"/>
        </w:rPr>
        <w:t>图片的畸变校正</w:t>
      </w:r>
      <w:r w:rsidR="0067397F">
        <w:rPr>
          <w:rFonts w:hint="eastAsia"/>
          <w:sz w:val="24"/>
        </w:rPr>
        <w:t>和立体校正</w:t>
      </w:r>
      <w:r w:rsidR="003D441C">
        <w:rPr>
          <w:rFonts w:hint="eastAsia"/>
          <w:sz w:val="24"/>
        </w:rPr>
        <w:t>功能，根据相机标定计算得到的畸变系数进行畸变校正并存储校正后的图像。再其次是特征点提取与匹配功能，显示图像对的特征点匹配结果；还有立体匹配功能，对输入的图像对进行立体匹配从而获取视差图和深度图；最后就是点云生成</w:t>
      </w:r>
      <w:proofErr w:type="gramStart"/>
      <w:r w:rsidR="003D441C">
        <w:rPr>
          <w:rFonts w:hint="eastAsia"/>
          <w:sz w:val="24"/>
        </w:rPr>
        <w:t>和三维和三维</w:t>
      </w:r>
      <w:proofErr w:type="gramEnd"/>
      <w:r w:rsidR="003D441C">
        <w:rPr>
          <w:rFonts w:hint="eastAsia"/>
          <w:sz w:val="24"/>
        </w:rPr>
        <w:t>散点图像生成，通过生成的点</w:t>
      </w:r>
      <w:proofErr w:type="gramStart"/>
      <w:r w:rsidR="003D441C">
        <w:rPr>
          <w:rFonts w:hint="eastAsia"/>
          <w:sz w:val="24"/>
        </w:rPr>
        <w:t>云信息</w:t>
      </w:r>
      <w:proofErr w:type="gramEnd"/>
      <w:r w:rsidR="003D441C">
        <w:rPr>
          <w:rFonts w:hint="eastAsia"/>
          <w:sz w:val="24"/>
        </w:rPr>
        <w:t>文件从而获取物体的三维信息。如图</w:t>
      </w:r>
      <w:r w:rsidR="00383C6D">
        <w:rPr>
          <w:rFonts w:hint="eastAsia"/>
          <w:sz w:val="24"/>
        </w:rPr>
        <w:t>5-5</w:t>
      </w:r>
      <w:r w:rsidR="003D441C">
        <w:rPr>
          <w:rFonts w:hint="eastAsia"/>
          <w:sz w:val="24"/>
        </w:rPr>
        <w:t>为实验平台主界面，界面具体内容如下</w:t>
      </w:r>
      <w:r w:rsidR="00C21DC4">
        <w:rPr>
          <w:rFonts w:hint="eastAsia"/>
          <w:sz w:val="24"/>
        </w:rPr>
        <w:t>。</w:t>
      </w:r>
    </w:p>
    <w:p w14:paraId="0CD0FC7C" w14:textId="77777777" w:rsidR="00383C6D" w:rsidRDefault="00383C6D" w:rsidP="00383C6D">
      <w:pPr>
        <w:keepNext/>
        <w:jc w:val="center"/>
      </w:pPr>
      <w:r>
        <w:rPr>
          <w:rFonts w:hint="eastAsia"/>
          <w:noProof/>
          <w:sz w:val="24"/>
        </w:rPr>
        <w:lastRenderedPageBreak/>
        <w:drawing>
          <wp:inline distT="0" distB="0" distL="0" distR="0" wp14:anchorId="364B3A63" wp14:editId="07340847">
            <wp:extent cx="4089400" cy="2557969"/>
            <wp:effectExtent l="0" t="0" r="635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GUI.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099402" cy="2564225"/>
                    </a:xfrm>
                    <a:prstGeom prst="rect">
                      <a:avLst/>
                    </a:prstGeom>
                  </pic:spPr>
                </pic:pic>
              </a:graphicData>
            </a:graphic>
          </wp:inline>
        </w:drawing>
      </w:r>
    </w:p>
    <w:p w14:paraId="3A1BDA56" w14:textId="4409DCCF" w:rsidR="00383C6D" w:rsidRDefault="00383C6D" w:rsidP="00383C6D">
      <w:pPr>
        <w:pStyle w:val="aff"/>
        <w:rPr>
          <w:sz w:val="24"/>
        </w:rPr>
      </w:pPr>
      <w:r w:rsidRPr="003D09F1">
        <w:rPr>
          <w:rFonts w:hint="eastAsia"/>
        </w:rPr>
        <w:t>图</w:t>
      </w:r>
      <w:r w:rsidRPr="00952121">
        <w:rPr>
          <w:rFonts w:ascii="Times New Roman" w:hAnsi="Times New Roman"/>
        </w:rPr>
        <w:t>5-5</w:t>
      </w:r>
      <w:r w:rsidRPr="003D09F1">
        <w:t xml:space="preserve"> 实验平台GUI</w:t>
      </w:r>
    </w:p>
    <w:p w14:paraId="69B8BE43" w14:textId="7D1DE9DB" w:rsidR="003D441C" w:rsidRDefault="00C21DC4" w:rsidP="00367AB2">
      <w:pPr>
        <w:spacing w:line="440" w:lineRule="exact"/>
        <w:rPr>
          <w:sz w:val="24"/>
        </w:rPr>
      </w:pPr>
      <w:r>
        <w:rPr>
          <w:sz w:val="24"/>
        </w:rPr>
        <w:tab/>
      </w:r>
      <w:r>
        <w:rPr>
          <w:rFonts w:hint="eastAsia"/>
          <w:sz w:val="24"/>
        </w:rPr>
        <w:t>菜单栏分别为相机标定、畸变校正、特征点提取与</w:t>
      </w:r>
      <w:r w:rsidR="00300F85">
        <w:rPr>
          <w:rFonts w:hint="eastAsia"/>
          <w:sz w:val="24"/>
        </w:rPr>
        <w:t>立体</w:t>
      </w:r>
      <w:r>
        <w:rPr>
          <w:rFonts w:hint="eastAsia"/>
          <w:sz w:val="24"/>
        </w:rPr>
        <w:t>匹配以及三维信息，其中相机标定含有单目相机和立体标定，特征点提取与匹配含有</w:t>
      </w:r>
      <w:r>
        <w:rPr>
          <w:rFonts w:hint="eastAsia"/>
          <w:sz w:val="24"/>
        </w:rPr>
        <w:t>8</w:t>
      </w:r>
      <w:proofErr w:type="gramStart"/>
      <w:r>
        <w:rPr>
          <w:rFonts w:hint="eastAsia"/>
          <w:sz w:val="24"/>
        </w:rPr>
        <w:t>中特征</w:t>
      </w:r>
      <w:proofErr w:type="gramEnd"/>
      <w:r>
        <w:rPr>
          <w:rFonts w:hint="eastAsia"/>
          <w:sz w:val="24"/>
        </w:rPr>
        <w:t>点匹配算法</w:t>
      </w:r>
      <w:r w:rsidR="00300F85">
        <w:rPr>
          <w:rFonts w:hint="eastAsia"/>
          <w:sz w:val="24"/>
        </w:rPr>
        <w:t>；立体匹配含有</w:t>
      </w:r>
      <w:r w:rsidR="00300F85">
        <w:rPr>
          <w:rFonts w:hint="eastAsia"/>
          <w:sz w:val="24"/>
        </w:rPr>
        <w:t>3</w:t>
      </w:r>
      <w:r w:rsidR="00300F85">
        <w:rPr>
          <w:rFonts w:hint="eastAsia"/>
          <w:sz w:val="24"/>
        </w:rPr>
        <w:t>种匹配算法和立体校正算法；最后三维信息包含点云生成和三维散点图生成两个功能。</w:t>
      </w:r>
    </w:p>
    <w:p w14:paraId="3A3DF2A5" w14:textId="43200549" w:rsidR="003D441C" w:rsidRDefault="004C4ADD" w:rsidP="004C4ADD">
      <w:pPr>
        <w:spacing w:line="440" w:lineRule="exact"/>
        <w:ind w:firstLine="420"/>
        <w:rPr>
          <w:noProof/>
          <w:sz w:val="24"/>
        </w:rPr>
      </w:pPr>
      <w:r>
        <w:rPr>
          <w:rFonts w:hint="eastAsia"/>
          <w:noProof/>
          <w:sz w:val="24"/>
        </w:rPr>
        <w:t>（</w:t>
      </w:r>
      <w:r>
        <w:rPr>
          <w:rFonts w:hint="eastAsia"/>
          <w:noProof/>
          <w:sz w:val="24"/>
        </w:rPr>
        <w:t>1</w:t>
      </w:r>
      <w:r>
        <w:rPr>
          <w:rFonts w:hint="eastAsia"/>
          <w:noProof/>
          <w:sz w:val="24"/>
        </w:rPr>
        <w:t>）相机标定</w:t>
      </w:r>
    </w:p>
    <w:p w14:paraId="09379ED6" w14:textId="3F2C6E30" w:rsidR="004C4ADD" w:rsidRDefault="004C4ADD" w:rsidP="00367AB2">
      <w:pPr>
        <w:spacing w:line="440" w:lineRule="exact"/>
        <w:rPr>
          <w:noProof/>
          <w:sz w:val="24"/>
        </w:rPr>
      </w:pPr>
      <w:r>
        <w:rPr>
          <w:noProof/>
          <w:sz w:val="24"/>
        </w:rPr>
        <w:tab/>
      </w:r>
      <w:r>
        <w:rPr>
          <w:rFonts w:hint="eastAsia"/>
          <w:noProof/>
          <w:sz w:val="24"/>
        </w:rPr>
        <w:t>首先，输入左右图像的文件夹路径，界面加载文件夹内的第一个图像，设置相机标定参数，最后点击菜单栏的相机标定选项，选择单目标定或双目标定，如图</w:t>
      </w:r>
      <w:r>
        <w:rPr>
          <w:rFonts w:hint="eastAsia"/>
          <w:noProof/>
          <w:sz w:val="24"/>
        </w:rPr>
        <w:t>5-</w:t>
      </w:r>
      <w:r w:rsidR="00383C6D">
        <w:rPr>
          <w:rFonts w:hint="eastAsia"/>
          <w:noProof/>
          <w:sz w:val="24"/>
        </w:rPr>
        <w:t>6</w:t>
      </w:r>
      <w:r>
        <w:rPr>
          <w:rFonts w:hint="eastAsia"/>
          <w:noProof/>
          <w:sz w:val="24"/>
        </w:rPr>
        <w:t>所示。</w:t>
      </w:r>
    </w:p>
    <w:p w14:paraId="52323841" w14:textId="77777777" w:rsidR="00383C6D" w:rsidRDefault="00383C6D" w:rsidP="00383C6D">
      <w:pPr>
        <w:keepNext/>
        <w:jc w:val="center"/>
      </w:pPr>
      <w:r>
        <w:rPr>
          <w:rFonts w:hint="eastAsia"/>
          <w:noProof/>
          <w:sz w:val="24"/>
        </w:rPr>
        <w:drawing>
          <wp:inline distT="0" distB="0" distL="0" distR="0" wp14:anchorId="53B1B2A9" wp14:editId="722E44BC">
            <wp:extent cx="4809192" cy="177800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相机标定1.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816613" cy="1780743"/>
                    </a:xfrm>
                    <a:prstGeom prst="rect">
                      <a:avLst/>
                    </a:prstGeom>
                  </pic:spPr>
                </pic:pic>
              </a:graphicData>
            </a:graphic>
          </wp:inline>
        </w:drawing>
      </w:r>
    </w:p>
    <w:p w14:paraId="66461F06" w14:textId="4751468E" w:rsidR="00383C6D" w:rsidRPr="005A2A9E" w:rsidRDefault="00383C6D" w:rsidP="00383C6D">
      <w:pPr>
        <w:pStyle w:val="aff"/>
        <w:rPr>
          <w:sz w:val="24"/>
        </w:rPr>
      </w:pPr>
      <w:r w:rsidRPr="00BD2D34">
        <w:rPr>
          <w:rFonts w:hint="eastAsia"/>
        </w:rPr>
        <w:t>图</w:t>
      </w:r>
      <w:r w:rsidRPr="00952121">
        <w:rPr>
          <w:rFonts w:ascii="Times New Roman" w:hAnsi="Times New Roman"/>
        </w:rPr>
        <w:t xml:space="preserve">5-6 </w:t>
      </w:r>
      <w:r>
        <w:rPr>
          <w:rFonts w:hint="eastAsia"/>
        </w:rPr>
        <w:t>相机标定界面效果图</w:t>
      </w:r>
    </w:p>
    <w:p w14:paraId="6B55DCEC" w14:textId="1B12C70E" w:rsidR="004C4ADD" w:rsidRDefault="004C4ADD" w:rsidP="00367AB2">
      <w:pPr>
        <w:spacing w:line="440" w:lineRule="exact"/>
        <w:rPr>
          <w:sz w:val="24"/>
        </w:rPr>
      </w:pPr>
      <w:r>
        <w:rPr>
          <w:sz w:val="24"/>
        </w:rPr>
        <w:tab/>
      </w:r>
      <w:r>
        <w:rPr>
          <w:rFonts w:hint="eastAsia"/>
          <w:sz w:val="24"/>
        </w:rPr>
        <w:t>（</w:t>
      </w:r>
      <w:r>
        <w:rPr>
          <w:rFonts w:hint="eastAsia"/>
          <w:sz w:val="24"/>
        </w:rPr>
        <w:t>2</w:t>
      </w:r>
      <w:r>
        <w:rPr>
          <w:rFonts w:hint="eastAsia"/>
          <w:sz w:val="24"/>
        </w:rPr>
        <w:t>）畸变校正</w:t>
      </w:r>
    </w:p>
    <w:p w14:paraId="4A4FEED8" w14:textId="488C50B5" w:rsidR="004C4ADD" w:rsidRDefault="004C4ADD" w:rsidP="00367AB2">
      <w:pPr>
        <w:spacing w:line="440" w:lineRule="exact"/>
        <w:rPr>
          <w:sz w:val="24"/>
        </w:rPr>
      </w:pPr>
      <w:r>
        <w:rPr>
          <w:sz w:val="24"/>
        </w:rPr>
        <w:tab/>
      </w:r>
      <w:r w:rsidR="001A09A8">
        <w:rPr>
          <w:rFonts w:hint="eastAsia"/>
          <w:sz w:val="24"/>
        </w:rPr>
        <w:t>相机标定后，点击菜单栏畸变校正，对左右图像分别进行畸变校正，并保存到指定文件夹，如图</w:t>
      </w:r>
      <w:r w:rsidR="001A09A8">
        <w:rPr>
          <w:rFonts w:hint="eastAsia"/>
          <w:sz w:val="24"/>
        </w:rPr>
        <w:t>5-</w:t>
      </w:r>
      <w:r w:rsidR="00DB492F">
        <w:rPr>
          <w:rFonts w:hint="eastAsia"/>
          <w:sz w:val="24"/>
        </w:rPr>
        <w:t>7</w:t>
      </w:r>
      <w:r w:rsidR="001A09A8">
        <w:rPr>
          <w:rFonts w:hint="eastAsia"/>
          <w:sz w:val="24"/>
        </w:rPr>
        <w:t>所示。</w:t>
      </w:r>
    </w:p>
    <w:p w14:paraId="5C931667" w14:textId="77777777" w:rsidR="00383C6D" w:rsidRDefault="00383C6D" w:rsidP="00383C6D">
      <w:pPr>
        <w:keepNext/>
        <w:jc w:val="center"/>
      </w:pPr>
      <w:r>
        <w:rPr>
          <w:rFonts w:hint="eastAsia"/>
          <w:noProof/>
          <w:sz w:val="24"/>
        </w:rPr>
        <w:lastRenderedPageBreak/>
        <w:drawing>
          <wp:inline distT="0" distB="0" distL="0" distR="0" wp14:anchorId="174D1232" wp14:editId="740FE24B">
            <wp:extent cx="4789005" cy="179070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畸变校正.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796233" cy="1793403"/>
                    </a:xfrm>
                    <a:prstGeom prst="rect">
                      <a:avLst/>
                    </a:prstGeom>
                  </pic:spPr>
                </pic:pic>
              </a:graphicData>
            </a:graphic>
          </wp:inline>
        </w:drawing>
      </w:r>
    </w:p>
    <w:p w14:paraId="737F21FE" w14:textId="4B217C63" w:rsidR="00383C6D" w:rsidRDefault="00383C6D" w:rsidP="00DB492F">
      <w:pPr>
        <w:pStyle w:val="aff"/>
        <w:rPr>
          <w:sz w:val="24"/>
        </w:rPr>
      </w:pPr>
      <w:r w:rsidRPr="00CF1BBC">
        <w:rPr>
          <w:rFonts w:hint="eastAsia"/>
        </w:rPr>
        <w:t>图</w:t>
      </w:r>
      <w:r w:rsidRPr="00952121">
        <w:rPr>
          <w:rFonts w:ascii="Times New Roman" w:hAnsi="Times New Roman"/>
        </w:rPr>
        <w:t>5-7</w:t>
      </w:r>
      <w:r w:rsidR="00DB492F" w:rsidRPr="00952121">
        <w:rPr>
          <w:rFonts w:ascii="Times New Roman" w:hAnsi="Times New Roman"/>
        </w:rPr>
        <w:t xml:space="preserve"> </w:t>
      </w:r>
      <w:r w:rsidRPr="00CF1BBC">
        <w:t>畸变校正效果图</w:t>
      </w:r>
    </w:p>
    <w:p w14:paraId="71B182BA" w14:textId="77777777" w:rsidR="004563E0" w:rsidRDefault="001A09A8" w:rsidP="004563E0">
      <w:pPr>
        <w:spacing w:line="440" w:lineRule="exact"/>
        <w:rPr>
          <w:sz w:val="24"/>
        </w:rPr>
      </w:pPr>
      <w:r>
        <w:rPr>
          <w:sz w:val="24"/>
        </w:rPr>
        <w:tab/>
      </w:r>
      <w:r w:rsidR="004563E0">
        <w:rPr>
          <w:rFonts w:hint="eastAsia"/>
          <w:sz w:val="24"/>
        </w:rPr>
        <w:t>（</w:t>
      </w:r>
      <w:r w:rsidR="004563E0">
        <w:rPr>
          <w:rFonts w:hint="eastAsia"/>
          <w:sz w:val="24"/>
        </w:rPr>
        <w:t>3</w:t>
      </w:r>
      <w:r w:rsidR="004563E0">
        <w:rPr>
          <w:rFonts w:hint="eastAsia"/>
          <w:sz w:val="24"/>
        </w:rPr>
        <w:t>）立体校正</w:t>
      </w:r>
    </w:p>
    <w:p w14:paraId="3E9EADF7" w14:textId="1C563DDA" w:rsidR="0067397F" w:rsidRDefault="004563E0" w:rsidP="00367AB2">
      <w:pPr>
        <w:spacing w:line="440" w:lineRule="exact"/>
        <w:rPr>
          <w:sz w:val="24"/>
        </w:rPr>
      </w:pPr>
      <w:r>
        <w:rPr>
          <w:sz w:val="24"/>
        </w:rPr>
        <w:tab/>
      </w:r>
      <w:r>
        <w:rPr>
          <w:rFonts w:hint="eastAsia"/>
          <w:sz w:val="24"/>
        </w:rPr>
        <w:t>首先，输入相机标定面板路径，点击菜单栏立体匹配选项，选择非标定的立体校正或标定的立体校正，如图</w:t>
      </w:r>
      <w:r w:rsidR="005F0589">
        <w:rPr>
          <w:rFonts w:hint="eastAsia"/>
          <w:sz w:val="24"/>
        </w:rPr>
        <w:t>5-8</w:t>
      </w:r>
      <w:r>
        <w:rPr>
          <w:rFonts w:hint="eastAsia"/>
          <w:sz w:val="24"/>
        </w:rPr>
        <w:t>所示。</w:t>
      </w:r>
    </w:p>
    <w:p w14:paraId="4BFB8C94" w14:textId="77777777" w:rsidR="00DB492F" w:rsidRDefault="00DB492F" w:rsidP="00DB492F">
      <w:pPr>
        <w:keepNext/>
        <w:jc w:val="center"/>
      </w:pPr>
      <w:r>
        <w:rPr>
          <w:rFonts w:hint="eastAsia"/>
          <w:noProof/>
          <w:sz w:val="24"/>
        </w:rPr>
        <w:drawing>
          <wp:inline distT="0" distB="0" distL="0" distR="0" wp14:anchorId="24B3880D" wp14:editId="20695D25">
            <wp:extent cx="4904871" cy="1784350"/>
            <wp:effectExtent l="0" t="0" r="0" b="635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立体校正.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924817" cy="1791606"/>
                    </a:xfrm>
                    <a:prstGeom prst="rect">
                      <a:avLst/>
                    </a:prstGeom>
                  </pic:spPr>
                </pic:pic>
              </a:graphicData>
            </a:graphic>
          </wp:inline>
        </w:drawing>
      </w:r>
    </w:p>
    <w:p w14:paraId="21005089" w14:textId="34F9E056" w:rsidR="00DB492F" w:rsidRDefault="00DB492F" w:rsidP="00DB492F">
      <w:pPr>
        <w:pStyle w:val="aff"/>
        <w:rPr>
          <w:sz w:val="24"/>
        </w:rPr>
      </w:pPr>
      <w:r w:rsidRPr="00BE6E3D">
        <w:rPr>
          <w:rFonts w:hint="eastAsia"/>
        </w:rPr>
        <w:t>图</w:t>
      </w:r>
      <w:r w:rsidR="005F0589" w:rsidRPr="00952121">
        <w:rPr>
          <w:rFonts w:ascii="Times New Roman" w:hAnsi="Times New Roman"/>
        </w:rPr>
        <w:t>5-8</w:t>
      </w:r>
      <w:r w:rsidRPr="00BE6E3D">
        <w:t>立体校正界面图</w:t>
      </w:r>
    </w:p>
    <w:p w14:paraId="7643FB11" w14:textId="65F8FFCD" w:rsidR="004C4ADD" w:rsidRDefault="001A09A8" w:rsidP="00367AB2">
      <w:pPr>
        <w:spacing w:line="440" w:lineRule="exact"/>
        <w:rPr>
          <w:sz w:val="24"/>
        </w:rPr>
      </w:pPr>
      <w:r>
        <w:rPr>
          <w:rFonts w:hint="eastAsia"/>
          <w:sz w:val="24"/>
        </w:rPr>
        <w:t>（</w:t>
      </w:r>
      <w:r>
        <w:rPr>
          <w:rFonts w:hint="eastAsia"/>
          <w:sz w:val="24"/>
        </w:rPr>
        <w:t>3</w:t>
      </w:r>
      <w:r>
        <w:rPr>
          <w:rFonts w:hint="eastAsia"/>
          <w:sz w:val="24"/>
        </w:rPr>
        <w:t>）特征点提取与匹配</w:t>
      </w:r>
    </w:p>
    <w:p w14:paraId="260636F6" w14:textId="67A3652E" w:rsidR="00D23104" w:rsidRDefault="001A09A8" w:rsidP="00367AB2">
      <w:pPr>
        <w:spacing w:line="440" w:lineRule="exact"/>
        <w:rPr>
          <w:sz w:val="24"/>
        </w:rPr>
      </w:pPr>
      <w:r>
        <w:rPr>
          <w:sz w:val="24"/>
        </w:rPr>
        <w:tab/>
      </w:r>
      <w:r>
        <w:rPr>
          <w:rFonts w:hint="eastAsia"/>
          <w:sz w:val="24"/>
        </w:rPr>
        <w:t>首先，输入左右图像的文件夹路劲，界面加载图像，选择特征点匹配算法以及设置匹配算法参数，选择是否使用剥除误匹配</w:t>
      </w:r>
      <w:r>
        <w:rPr>
          <w:rFonts w:hint="eastAsia"/>
          <w:sz w:val="24"/>
        </w:rPr>
        <w:t>R</w:t>
      </w:r>
      <w:r>
        <w:rPr>
          <w:sz w:val="24"/>
        </w:rPr>
        <w:t>ANSAC</w:t>
      </w:r>
      <w:r>
        <w:rPr>
          <w:rFonts w:hint="eastAsia"/>
          <w:sz w:val="24"/>
        </w:rPr>
        <w:t>算法；参数设置完成后，点击菜单</w:t>
      </w:r>
      <w:proofErr w:type="gramStart"/>
      <w:r>
        <w:rPr>
          <w:rFonts w:hint="eastAsia"/>
          <w:sz w:val="24"/>
        </w:rPr>
        <w:t>栏选择</w:t>
      </w:r>
      <w:proofErr w:type="gramEnd"/>
      <w:r>
        <w:rPr>
          <w:rFonts w:hint="eastAsia"/>
          <w:sz w:val="24"/>
        </w:rPr>
        <w:t>特征点提取算法运行，如图</w:t>
      </w:r>
      <w:r w:rsidR="009D12ED">
        <w:rPr>
          <w:rFonts w:hint="eastAsia"/>
          <w:sz w:val="24"/>
        </w:rPr>
        <w:t>5</w:t>
      </w:r>
      <w:r w:rsidR="009D12ED">
        <w:rPr>
          <w:sz w:val="24"/>
        </w:rPr>
        <w:t>-9</w:t>
      </w:r>
      <w:r>
        <w:rPr>
          <w:rFonts w:hint="eastAsia"/>
          <w:sz w:val="24"/>
        </w:rPr>
        <w:t>所示。</w:t>
      </w:r>
    </w:p>
    <w:p w14:paraId="0717F134" w14:textId="42950FF5" w:rsidR="00DB492F" w:rsidRDefault="005F0589" w:rsidP="00DB492F">
      <w:pPr>
        <w:keepNext/>
        <w:jc w:val="center"/>
      </w:pPr>
      <w:r>
        <w:rPr>
          <w:noProof/>
        </w:rPr>
        <w:lastRenderedPageBreak/>
        <w:drawing>
          <wp:inline distT="0" distB="0" distL="0" distR="0" wp14:anchorId="6D38B90B" wp14:editId="0ED5C083">
            <wp:extent cx="4610026" cy="2603500"/>
            <wp:effectExtent l="0" t="0" r="635" b="635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特征点匹配.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618053" cy="2608033"/>
                    </a:xfrm>
                    <a:prstGeom prst="rect">
                      <a:avLst/>
                    </a:prstGeom>
                  </pic:spPr>
                </pic:pic>
              </a:graphicData>
            </a:graphic>
          </wp:inline>
        </w:drawing>
      </w:r>
    </w:p>
    <w:p w14:paraId="7FC1BD50" w14:textId="1162EDE1" w:rsidR="00DB492F" w:rsidRDefault="00DB492F" w:rsidP="005F0589">
      <w:pPr>
        <w:pStyle w:val="aff"/>
        <w:spacing w:after="100" w:afterAutospacing="1"/>
        <w:rPr>
          <w:sz w:val="24"/>
        </w:rPr>
      </w:pPr>
      <w:r w:rsidRPr="003C5834">
        <w:rPr>
          <w:rFonts w:hint="eastAsia"/>
        </w:rPr>
        <w:t>图</w:t>
      </w:r>
      <w:r w:rsidRPr="00952121">
        <w:rPr>
          <w:rFonts w:ascii="Times New Roman" w:hAnsi="Times New Roman"/>
        </w:rPr>
        <w:t>5-9</w:t>
      </w:r>
      <w:r w:rsidRPr="003C5834">
        <w:t xml:space="preserve"> 效果图（左为整体界面效果图，右为菜单栏选项）</w:t>
      </w:r>
    </w:p>
    <w:p w14:paraId="41D0D8BC" w14:textId="77777777" w:rsidR="005F0589" w:rsidRDefault="005F0589" w:rsidP="005F0589">
      <w:pPr>
        <w:keepNext/>
        <w:jc w:val="center"/>
      </w:pPr>
      <w:r>
        <w:rPr>
          <w:noProof/>
          <w:sz w:val="24"/>
        </w:rPr>
        <w:drawing>
          <wp:inline distT="0" distB="0" distL="0" distR="0" wp14:anchorId="120D0786" wp14:editId="4294E75D">
            <wp:extent cx="4184650" cy="2616514"/>
            <wp:effectExtent l="0" t="0" r="635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193938" cy="2622322"/>
                    </a:xfrm>
                    <a:prstGeom prst="rect">
                      <a:avLst/>
                    </a:prstGeom>
                  </pic:spPr>
                </pic:pic>
              </a:graphicData>
            </a:graphic>
          </wp:inline>
        </w:drawing>
      </w:r>
    </w:p>
    <w:p w14:paraId="279AE679" w14:textId="3C76F00D" w:rsidR="00DB492F" w:rsidRDefault="005F0589" w:rsidP="005F0589">
      <w:pPr>
        <w:pStyle w:val="aff"/>
        <w:rPr>
          <w:sz w:val="24"/>
        </w:rPr>
      </w:pPr>
      <w:r w:rsidRPr="004D638C">
        <w:rPr>
          <w:rFonts w:hint="eastAsia"/>
        </w:rPr>
        <w:t>图</w:t>
      </w:r>
      <w:r w:rsidRPr="00952121">
        <w:rPr>
          <w:rFonts w:ascii="Times New Roman" w:hAnsi="Times New Roman"/>
        </w:rPr>
        <w:t>5-10</w:t>
      </w:r>
      <w:r w:rsidRPr="004D638C">
        <w:t>结果显示效果图</w:t>
      </w:r>
    </w:p>
    <w:p w14:paraId="17D046A5" w14:textId="7EB8590A" w:rsidR="00D23104" w:rsidRDefault="00955E6F" w:rsidP="00367AB2">
      <w:pPr>
        <w:spacing w:line="440" w:lineRule="exact"/>
        <w:rPr>
          <w:sz w:val="24"/>
        </w:rPr>
      </w:pPr>
      <w:r>
        <w:rPr>
          <w:sz w:val="24"/>
        </w:rPr>
        <w:tab/>
      </w:r>
      <w:r>
        <w:rPr>
          <w:rFonts w:hint="eastAsia"/>
          <w:sz w:val="24"/>
        </w:rPr>
        <w:t>（</w:t>
      </w:r>
      <w:r>
        <w:rPr>
          <w:rFonts w:hint="eastAsia"/>
          <w:sz w:val="24"/>
        </w:rPr>
        <w:t>4</w:t>
      </w:r>
      <w:r>
        <w:rPr>
          <w:rFonts w:hint="eastAsia"/>
          <w:sz w:val="24"/>
        </w:rPr>
        <w:t>）立体匹配</w:t>
      </w:r>
    </w:p>
    <w:p w14:paraId="6F455B98" w14:textId="5D7DBAE6" w:rsidR="00DB492F" w:rsidRDefault="00955E6F" w:rsidP="005F0589">
      <w:pPr>
        <w:spacing w:line="440" w:lineRule="exact"/>
        <w:rPr>
          <w:sz w:val="24"/>
        </w:rPr>
      </w:pPr>
      <w:r>
        <w:rPr>
          <w:sz w:val="24"/>
        </w:rPr>
        <w:tab/>
      </w:r>
      <w:r>
        <w:rPr>
          <w:rFonts w:hint="eastAsia"/>
          <w:sz w:val="24"/>
        </w:rPr>
        <w:t>首先，输入左右视图的文件路劲，界面加载图像，其次在设置立体匹配的参数，然后，点击菜单栏上的立体匹配，选择立体匹配算法进行立体匹配，如图</w:t>
      </w:r>
      <w:r>
        <w:rPr>
          <w:rFonts w:hint="eastAsia"/>
          <w:sz w:val="24"/>
        </w:rPr>
        <w:t>5</w:t>
      </w:r>
      <w:r>
        <w:rPr>
          <w:sz w:val="24"/>
        </w:rPr>
        <w:t>-12</w:t>
      </w:r>
      <w:r>
        <w:rPr>
          <w:rFonts w:hint="eastAsia"/>
          <w:sz w:val="24"/>
        </w:rPr>
        <w:t>所示。</w:t>
      </w:r>
    </w:p>
    <w:p w14:paraId="3655BC7F" w14:textId="77777777" w:rsidR="00654AD0" w:rsidRDefault="00654AD0" w:rsidP="00654AD0">
      <w:pPr>
        <w:keepNext/>
        <w:jc w:val="center"/>
      </w:pPr>
      <w:r>
        <w:rPr>
          <w:noProof/>
          <w:sz w:val="24"/>
        </w:rPr>
        <w:lastRenderedPageBreak/>
        <w:drawing>
          <wp:inline distT="0" distB="0" distL="0" distR="0" wp14:anchorId="3711CFE1" wp14:editId="2A5D0984">
            <wp:extent cx="4413250" cy="2444663"/>
            <wp:effectExtent l="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立体匹配2.png"/>
                    <pic:cNvPicPr/>
                  </pic:nvPicPr>
                  <pic:blipFill>
                    <a:blip r:embed="rId75">
                      <a:extLst>
                        <a:ext uri="{28A0092B-C50C-407E-A947-70E740481C1C}">
                          <a14:useLocalDpi xmlns:a14="http://schemas.microsoft.com/office/drawing/2010/main" val="0"/>
                        </a:ext>
                      </a:extLst>
                    </a:blip>
                    <a:stretch>
                      <a:fillRect/>
                    </a:stretch>
                  </pic:blipFill>
                  <pic:spPr>
                    <a:xfrm>
                      <a:off x="0" y="0"/>
                      <a:ext cx="4459271" cy="2470156"/>
                    </a:xfrm>
                    <a:prstGeom prst="rect">
                      <a:avLst/>
                    </a:prstGeom>
                  </pic:spPr>
                </pic:pic>
              </a:graphicData>
            </a:graphic>
          </wp:inline>
        </w:drawing>
      </w:r>
    </w:p>
    <w:p w14:paraId="15070147" w14:textId="603D9652" w:rsidR="00654AD0" w:rsidRDefault="00654AD0" w:rsidP="005F0589">
      <w:pPr>
        <w:pStyle w:val="aff"/>
        <w:spacing w:afterLines="50" w:after="156"/>
        <w:rPr>
          <w:sz w:val="24"/>
        </w:rPr>
      </w:pPr>
      <w:r>
        <w:rPr>
          <w:rFonts w:hint="eastAsia"/>
        </w:rPr>
        <w:t>图</w:t>
      </w:r>
      <w:r w:rsidRPr="003B7E68">
        <w:rPr>
          <w:rFonts w:ascii="Times New Roman" w:hAnsi="Times New Roman"/>
        </w:rPr>
        <w:t>5-12</w:t>
      </w:r>
      <w:r>
        <w:rPr>
          <w:rFonts w:hint="eastAsia"/>
        </w:rPr>
        <w:t>立体匹配界面效果图</w:t>
      </w:r>
    </w:p>
    <w:p w14:paraId="5B9CFD40" w14:textId="77777777" w:rsidR="00654AD0" w:rsidRDefault="00654AD0" w:rsidP="00654AD0">
      <w:pPr>
        <w:keepNext/>
        <w:jc w:val="center"/>
      </w:pPr>
      <w:r>
        <w:rPr>
          <w:rFonts w:hint="eastAsia"/>
          <w:noProof/>
          <w:sz w:val="24"/>
        </w:rPr>
        <w:drawing>
          <wp:inline distT="0" distB="0" distL="0" distR="0" wp14:anchorId="25E89845" wp14:editId="055BCA34">
            <wp:extent cx="4346901" cy="2717800"/>
            <wp:effectExtent l="0" t="0" r="0" b="63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立体匹配.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54690" cy="2722670"/>
                    </a:xfrm>
                    <a:prstGeom prst="rect">
                      <a:avLst/>
                    </a:prstGeom>
                  </pic:spPr>
                </pic:pic>
              </a:graphicData>
            </a:graphic>
          </wp:inline>
        </w:drawing>
      </w:r>
    </w:p>
    <w:p w14:paraId="2470054D" w14:textId="4DCA34B4" w:rsidR="00654AD0" w:rsidRDefault="00654AD0" w:rsidP="005F0589">
      <w:pPr>
        <w:pStyle w:val="aff"/>
        <w:rPr>
          <w:sz w:val="24"/>
        </w:rPr>
      </w:pPr>
      <w:r>
        <w:rPr>
          <w:rFonts w:hint="eastAsia"/>
        </w:rPr>
        <w:t>图</w:t>
      </w:r>
      <w:r w:rsidRPr="003B7E68">
        <w:rPr>
          <w:rFonts w:ascii="Times New Roman" w:hAnsi="Times New Roman"/>
        </w:rPr>
        <w:t>5-13</w:t>
      </w:r>
      <w:r>
        <w:rPr>
          <w:rFonts w:hint="eastAsia"/>
        </w:rPr>
        <w:t>立体匹配运行效果图</w:t>
      </w:r>
    </w:p>
    <w:p w14:paraId="377FB961" w14:textId="5A5D390C" w:rsidR="00D23104" w:rsidRDefault="00B031CA" w:rsidP="00D23104">
      <w:pPr>
        <w:spacing w:line="440" w:lineRule="exact"/>
        <w:rPr>
          <w:sz w:val="24"/>
        </w:rPr>
      </w:pPr>
      <w:r>
        <w:rPr>
          <w:sz w:val="24"/>
        </w:rPr>
        <w:tab/>
      </w:r>
      <w:r>
        <w:rPr>
          <w:rFonts w:hint="eastAsia"/>
          <w:sz w:val="24"/>
        </w:rPr>
        <w:t>（</w:t>
      </w:r>
      <w:r>
        <w:rPr>
          <w:rFonts w:hint="eastAsia"/>
          <w:sz w:val="24"/>
        </w:rPr>
        <w:t>5</w:t>
      </w:r>
      <w:r>
        <w:rPr>
          <w:rFonts w:hint="eastAsia"/>
          <w:sz w:val="24"/>
        </w:rPr>
        <w:t>）三维信息获取</w:t>
      </w:r>
    </w:p>
    <w:p w14:paraId="7593B957" w14:textId="2E37615A" w:rsidR="004563E0" w:rsidRDefault="004563E0" w:rsidP="004563E0">
      <w:pPr>
        <w:spacing w:line="440" w:lineRule="exact"/>
        <w:ind w:firstLine="420"/>
        <w:rPr>
          <w:sz w:val="24"/>
        </w:rPr>
      </w:pPr>
      <w:r>
        <w:rPr>
          <w:rFonts w:hint="eastAsia"/>
          <w:sz w:val="24"/>
        </w:rPr>
        <w:t>选择菜单栏的三维信息点击生成点云或生成三维散点图像，如图</w:t>
      </w:r>
      <w:r>
        <w:rPr>
          <w:rFonts w:hint="eastAsia"/>
          <w:sz w:val="24"/>
        </w:rPr>
        <w:t>5</w:t>
      </w:r>
      <w:r>
        <w:rPr>
          <w:sz w:val="24"/>
        </w:rPr>
        <w:t>-14</w:t>
      </w:r>
      <w:r>
        <w:rPr>
          <w:rFonts w:hint="eastAsia"/>
          <w:sz w:val="24"/>
        </w:rPr>
        <w:t>、</w:t>
      </w:r>
      <w:r>
        <w:rPr>
          <w:rFonts w:hint="eastAsia"/>
          <w:sz w:val="24"/>
        </w:rPr>
        <w:t>5-15</w:t>
      </w:r>
      <w:r>
        <w:rPr>
          <w:rFonts w:hint="eastAsia"/>
          <w:sz w:val="24"/>
        </w:rPr>
        <w:t>所示。</w:t>
      </w:r>
    </w:p>
    <w:p w14:paraId="0713D7EC" w14:textId="77777777" w:rsidR="005F0589" w:rsidRDefault="005F0589" w:rsidP="005F0589">
      <w:pPr>
        <w:keepNext/>
        <w:ind w:firstLine="420"/>
        <w:jc w:val="center"/>
      </w:pPr>
      <w:r>
        <w:rPr>
          <w:noProof/>
          <w:sz w:val="24"/>
        </w:rPr>
        <w:drawing>
          <wp:inline distT="0" distB="0" distL="0" distR="0" wp14:anchorId="43976901" wp14:editId="03FE38B8">
            <wp:extent cx="3422650" cy="2113820"/>
            <wp:effectExtent l="0" t="0" r="635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点云生成.jpg"/>
                    <pic:cNvPicPr/>
                  </pic:nvPicPr>
                  <pic:blipFill>
                    <a:blip r:embed="rId77">
                      <a:extLst>
                        <a:ext uri="{28A0092B-C50C-407E-A947-70E740481C1C}">
                          <a14:useLocalDpi xmlns:a14="http://schemas.microsoft.com/office/drawing/2010/main" val="0"/>
                        </a:ext>
                      </a:extLst>
                    </a:blip>
                    <a:stretch>
                      <a:fillRect/>
                    </a:stretch>
                  </pic:blipFill>
                  <pic:spPr>
                    <a:xfrm>
                      <a:off x="0" y="0"/>
                      <a:ext cx="3492827" cy="2157161"/>
                    </a:xfrm>
                    <a:prstGeom prst="rect">
                      <a:avLst/>
                    </a:prstGeom>
                  </pic:spPr>
                </pic:pic>
              </a:graphicData>
            </a:graphic>
          </wp:inline>
        </w:drawing>
      </w:r>
    </w:p>
    <w:p w14:paraId="1D9E7963" w14:textId="51D995D5" w:rsidR="005F0589" w:rsidRDefault="005F0589" w:rsidP="005F0589">
      <w:pPr>
        <w:pStyle w:val="aff"/>
        <w:rPr>
          <w:sz w:val="24"/>
        </w:rPr>
      </w:pPr>
      <w:r w:rsidRPr="00D727F8">
        <w:rPr>
          <w:rFonts w:hint="eastAsia"/>
        </w:rPr>
        <w:t>图</w:t>
      </w:r>
      <w:r w:rsidRPr="003B7E68">
        <w:rPr>
          <w:rFonts w:ascii="Times New Roman" w:hAnsi="Times New Roman"/>
        </w:rPr>
        <w:t>5-14</w:t>
      </w:r>
      <w:r w:rsidRPr="00D727F8">
        <w:t>点云生成流程图</w:t>
      </w:r>
    </w:p>
    <w:p w14:paraId="1C768AA0" w14:textId="58D32744" w:rsidR="004563E0" w:rsidRDefault="004563E0" w:rsidP="004563E0">
      <w:pPr>
        <w:keepNext/>
        <w:jc w:val="center"/>
      </w:pPr>
    </w:p>
    <w:p w14:paraId="2DF8F9A0" w14:textId="77777777" w:rsidR="004563E0" w:rsidRDefault="004563E0" w:rsidP="004563E0">
      <w:pPr>
        <w:keepNext/>
        <w:jc w:val="center"/>
      </w:pPr>
      <w:r>
        <w:rPr>
          <w:noProof/>
          <w:sz w:val="24"/>
        </w:rPr>
        <w:drawing>
          <wp:inline distT="0" distB="0" distL="0" distR="0" wp14:anchorId="04C442CA" wp14:editId="58E8539E">
            <wp:extent cx="3752850" cy="2122402"/>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散点.png"/>
                    <pic:cNvPicPr/>
                  </pic:nvPicPr>
                  <pic:blipFill>
                    <a:blip r:embed="rId78">
                      <a:extLst>
                        <a:ext uri="{28A0092B-C50C-407E-A947-70E740481C1C}">
                          <a14:useLocalDpi xmlns:a14="http://schemas.microsoft.com/office/drawing/2010/main" val="0"/>
                        </a:ext>
                      </a:extLst>
                    </a:blip>
                    <a:stretch>
                      <a:fillRect/>
                    </a:stretch>
                  </pic:blipFill>
                  <pic:spPr>
                    <a:xfrm>
                      <a:off x="0" y="0"/>
                      <a:ext cx="3782170" cy="2138984"/>
                    </a:xfrm>
                    <a:prstGeom prst="rect">
                      <a:avLst/>
                    </a:prstGeom>
                  </pic:spPr>
                </pic:pic>
              </a:graphicData>
            </a:graphic>
          </wp:inline>
        </w:drawing>
      </w:r>
    </w:p>
    <w:p w14:paraId="7AFCF7AE" w14:textId="7F8C0608" w:rsidR="00B031CA" w:rsidRDefault="004563E0" w:rsidP="005F0589">
      <w:pPr>
        <w:pStyle w:val="aff"/>
      </w:pPr>
      <w:r>
        <w:rPr>
          <w:rFonts w:hint="eastAsia"/>
        </w:rPr>
        <w:t>图</w:t>
      </w:r>
      <w:r w:rsidRPr="003B7E68">
        <w:rPr>
          <w:rFonts w:ascii="Times New Roman" w:hAnsi="Times New Roman"/>
        </w:rPr>
        <w:t>5-15</w:t>
      </w:r>
      <w:r>
        <w:rPr>
          <w:rFonts w:hint="eastAsia"/>
        </w:rPr>
        <w:t>生成三维散点图流程图</w:t>
      </w:r>
    </w:p>
    <w:p w14:paraId="39D05E30" w14:textId="2E66D60B" w:rsidR="00676B75" w:rsidRDefault="006318D9" w:rsidP="006318D9">
      <w:pPr>
        <w:pStyle w:val="afb"/>
      </w:pPr>
      <w:bookmarkStart w:id="109" w:name="_Toc40684980"/>
      <w:r w:rsidRPr="003B7E68">
        <w:rPr>
          <w:rFonts w:ascii="Times New Roman" w:hAnsi="Times New Roman"/>
        </w:rPr>
        <w:t>5.4</w:t>
      </w:r>
      <w:r>
        <w:t xml:space="preserve"> </w:t>
      </w:r>
      <w:r>
        <w:rPr>
          <w:rFonts w:hint="eastAsia"/>
        </w:rPr>
        <w:t>本章小结</w:t>
      </w:r>
      <w:bookmarkEnd w:id="109"/>
    </w:p>
    <w:p w14:paraId="3A2E3D46" w14:textId="6C4ECD44" w:rsidR="006318D9" w:rsidRPr="00820DBA" w:rsidRDefault="00820DBA" w:rsidP="009626F8">
      <w:pPr>
        <w:spacing w:line="440" w:lineRule="exact"/>
        <w:rPr>
          <w:sz w:val="24"/>
        </w:rPr>
      </w:pPr>
      <w:r>
        <w:rPr>
          <w:sz w:val="24"/>
        </w:rPr>
        <w:tab/>
      </w:r>
      <w:r>
        <w:rPr>
          <w:rFonts w:hint="eastAsia"/>
          <w:sz w:val="24"/>
        </w:rPr>
        <w:t>本章对立体视觉系统的总体框架进行</w:t>
      </w:r>
      <w:r w:rsidR="009626F8">
        <w:rPr>
          <w:rFonts w:hint="eastAsia"/>
          <w:sz w:val="24"/>
        </w:rPr>
        <w:t>阐述，进一步对基于立体视觉的三维信息获取系统中的相机标定和立体匹配算法进行分析，</w:t>
      </w:r>
      <w:r w:rsidR="00450996">
        <w:rPr>
          <w:rFonts w:hint="eastAsia"/>
          <w:sz w:val="24"/>
        </w:rPr>
        <w:t>通过对比得出对于本课题使用操作简单、精度高的张正友相机标定法进行相机标定以及视差图准确性高的</w:t>
      </w:r>
      <w:r w:rsidR="00450996">
        <w:rPr>
          <w:rFonts w:hint="eastAsia"/>
          <w:sz w:val="24"/>
        </w:rPr>
        <w:t>S</w:t>
      </w:r>
      <w:r w:rsidR="00450996">
        <w:rPr>
          <w:sz w:val="24"/>
        </w:rPr>
        <w:t>GBM</w:t>
      </w:r>
      <w:r w:rsidR="00450996">
        <w:rPr>
          <w:rFonts w:hint="eastAsia"/>
          <w:sz w:val="24"/>
        </w:rPr>
        <w:t>立体匹配算法进行立体匹配</w:t>
      </w:r>
      <w:r w:rsidR="009626F8">
        <w:rPr>
          <w:rFonts w:hint="eastAsia"/>
          <w:sz w:val="24"/>
        </w:rPr>
        <w:t>，并且分析了非技术因素对立体视觉系统的影响和解决办法，最后，详细描述了立体视觉实验平台的</w:t>
      </w:r>
      <w:r w:rsidR="009626F8">
        <w:rPr>
          <w:rFonts w:hint="eastAsia"/>
          <w:sz w:val="24"/>
        </w:rPr>
        <w:t>G</w:t>
      </w:r>
      <w:r w:rsidR="009626F8">
        <w:rPr>
          <w:sz w:val="24"/>
        </w:rPr>
        <w:t>UI</w:t>
      </w:r>
      <w:r w:rsidR="009626F8">
        <w:rPr>
          <w:rFonts w:hint="eastAsia"/>
          <w:sz w:val="24"/>
        </w:rPr>
        <w:t>设计以及运行流程。</w:t>
      </w:r>
    </w:p>
    <w:p w14:paraId="4BA0B1AF" w14:textId="5A6B2D55" w:rsidR="00DD74FB" w:rsidRPr="00DD74FB" w:rsidRDefault="006011C9" w:rsidP="00DD74FB">
      <w:pPr>
        <w:pStyle w:val="1"/>
        <w:spacing w:beforeLines="50" w:before="156" w:afterLines="50" w:after="156" w:line="440" w:lineRule="exact"/>
        <w:jc w:val="center"/>
        <w:rPr>
          <w:sz w:val="30"/>
          <w:szCs w:val="30"/>
        </w:rPr>
      </w:pPr>
      <w:bookmarkStart w:id="110" w:name="_Toc40684981"/>
      <w:r>
        <w:rPr>
          <w:rFonts w:hint="eastAsia"/>
          <w:sz w:val="30"/>
          <w:szCs w:val="30"/>
        </w:rPr>
        <w:t>第</w:t>
      </w:r>
      <w:r>
        <w:rPr>
          <w:rFonts w:hint="eastAsia"/>
          <w:sz w:val="30"/>
          <w:szCs w:val="30"/>
        </w:rPr>
        <w:t>6</w:t>
      </w:r>
      <w:r>
        <w:rPr>
          <w:rFonts w:hint="eastAsia"/>
          <w:sz w:val="30"/>
          <w:szCs w:val="30"/>
        </w:rPr>
        <w:t>章</w:t>
      </w:r>
      <w:r>
        <w:rPr>
          <w:rFonts w:hint="eastAsia"/>
          <w:sz w:val="30"/>
          <w:szCs w:val="30"/>
        </w:rPr>
        <w:t xml:space="preserve"> </w:t>
      </w:r>
      <w:r w:rsidRPr="00DD74FB">
        <w:rPr>
          <w:rFonts w:hint="eastAsia"/>
          <w:sz w:val="30"/>
          <w:szCs w:val="30"/>
        </w:rPr>
        <w:t>总结和展望</w:t>
      </w:r>
      <w:bookmarkEnd w:id="110"/>
    </w:p>
    <w:p w14:paraId="6ECD6AE7" w14:textId="092229D2" w:rsidR="00DD74FB" w:rsidRDefault="006011C9" w:rsidP="00CC5B64">
      <w:pPr>
        <w:pStyle w:val="afb"/>
      </w:pPr>
      <w:bookmarkStart w:id="111" w:name="_Toc40684982"/>
      <w:r w:rsidRPr="003B7E68">
        <w:rPr>
          <w:rFonts w:ascii="Times New Roman" w:hAnsi="Times New Roman"/>
        </w:rPr>
        <w:t>6.1</w:t>
      </w:r>
      <w:r>
        <w:t xml:space="preserve"> </w:t>
      </w:r>
      <w:r>
        <w:rPr>
          <w:rFonts w:hint="eastAsia"/>
        </w:rPr>
        <w:t>总结</w:t>
      </w:r>
      <w:bookmarkEnd w:id="111"/>
    </w:p>
    <w:p w14:paraId="5F39E738" w14:textId="77777777" w:rsidR="0059415F" w:rsidRDefault="006011C9" w:rsidP="006011C9">
      <w:pPr>
        <w:spacing w:line="440" w:lineRule="exact"/>
        <w:rPr>
          <w:sz w:val="24"/>
        </w:rPr>
      </w:pPr>
      <w:r>
        <w:tab/>
      </w:r>
      <w:r w:rsidRPr="006011C9">
        <w:rPr>
          <w:rFonts w:hint="eastAsia"/>
          <w:sz w:val="24"/>
        </w:rPr>
        <w:t>双目立体视觉是计算视觉的一个重要分支。</w:t>
      </w:r>
      <w:r>
        <w:rPr>
          <w:rFonts w:hint="eastAsia"/>
          <w:sz w:val="24"/>
        </w:rPr>
        <w:t>双目立体视觉的基本原理是从两个不同视角观察同一物体，从而获取这两个视点的图像，通过立体匹配算法计算每一个图像像素间的视差，然后通过三角测量原理来获取图像中物体的三维信息。整个</w:t>
      </w:r>
      <w:r w:rsidR="00437FFA">
        <w:rPr>
          <w:rFonts w:hint="eastAsia"/>
          <w:sz w:val="24"/>
        </w:rPr>
        <w:t>双目立体视觉系统过程与人类视觉感知相类似。一个完整的双目立体视觉系统通常可以分为图像采集、相机标定、图像校正、立体匹配和三维信息获取五大部分。</w:t>
      </w:r>
    </w:p>
    <w:p w14:paraId="598B0213" w14:textId="0C395719" w:rsidR="00DD74FB" w:rsidRDefault="00437FFA" w:rsidP="0059415F">
      <w:pPr>
        <w:spacing w:line="440" w:lineRule="exact"/>
        <w:ind w:firstLine="420"/>
        <w:rPr>
          <w:sz w:val="24"/>
        </w:rPr>
      </w:pPr>
      <w:r>
        <w:rPr>
          <w:rFonts w:hint="eastAsia"/>
          <w:sz w:val="24"/>
        </w:rPr>
        <w:t>本论文主要是研究</w:t>
      </w:r>
      <w:r w:rsidR="0059415F">
        <w:rPr>
          <w:rFonts w:hint="eastAsia"/>
          <w:sz w:val="24"/>
        </w:rPr>
        <w:t>实现了双目立体视觉中的一些关键技术，主要包括相机</w:t>
      </w:r>
      <w:r>
        <w:rPr>
          <w:rFonts w:hint="eastAsia"/>
          <w:sz w:val="24"/>
        </w:rPr>
        <w:t>标定</w:t>
      </w:r>
      <w:r w:rsidR="0059415F">
        <w:rPr>
          <w:rFonts w:hint="eastAsia"/>
          <w:sz w:val="24"/>
        </w:rPr>
        <w:t>、</w:t>
      </w:r>
      <w:r w:rsidR="00703903">
        <w:rPr>
          <w:rFonts w:hint="eastAsia"/>
          <w:sz w:val="24"/>
        </w:rPr>
        <w:t>图像校正、</w:t>
      </w:r>
      <w:r w:rsidR="0059415F">
        <w:rPr>
          <w:rFonts w:hint="eastAsia"/>
          <w:sz w:val="24"/>
        </w:rPr>
        <w:t>立体匹配和三维信息获取技术，主要完成的工作如下：</w:t>
      </w:r>
    </w:p>
    <w:p w14:paraId="5D893505" w14:textId="3C6A69EB" w:rsidR="0059415F" w:rsidRDefault="0059415F" w:rsidP="0059415F">
      <w:pPr>
        <w:spacing w:line="440" w:lineRule="exact"/>
        <w:ind w:firstLine="420"/>
        <w:rPr>
          <w:sz w:val="24"/>
        </w:rPr>
      </w:pPr>
      <w:r>
        <w:rPr>
          <w:rFonts w:hint="eastAsia"/>
          <w:sz w:val="24"/>
        </w:rPr>
        <w:t>（</w:t>
      </w:r>
      <w:r>
        <w:rPr>
          <w:rFonts w:hint="eastAsia"/>
          <w:sz w:val="24"/>
        </w:rPr>
        <w:t>1</w:t>
      </w:r>
      <w:r>
        <w:rPr>
          <w:rFonts w:hint="eastAsia"/>
          <w:sz w:val="24"/>
        </w:rPr>
        <w:t>）相机标定：</w:t>
      </w:r>
      <w:r w:rsidRPr="0059415F">
        <w:rPr>
          <w:rFonts w:hint="eastAsia"/>
          <w:sz w:val="24"/>
        </w:rPr>
        <w:t>使用张正友相机标定方法，通过对输入的不同方位的左右棋盘格标定面板图像相机标定计算，从而获取相机的内参数矩阵和外参数以及畸变系数，计算获取的数据会存储在专门的</w:t>
      </w:r>
      <w:r w:rsidRPr="0059415F">
        <w:rPr>
          <w:rFonts w:hint="eastAsia"/>
          <w:sz w:val="24"/>
        </w:rPr>
        <w:t>.</w:t>
      </w:r>
      <w:proofErr w:type="spellStart"/>
      <w:r w:rsidRPr="0059415F">
        <w:rPr>
          <w:rFonts w:hint="eastAsia"/>
          <w:sz w:val="24"/>
        </w:rPr>
        <w:t>npz</w:t>
      </w:r>
      <w:proofErr w:type="spellEnd"/>
      <w:r w:rsidRPr="0059415F">
        <w:rPr>
          <w:rFonts w:hint="eastAsia"/>
          <w:sz w:val="24"/>
        </w:rPr>
        <w:t>文件中，以方便后面技术环节使用。</w:t>
      </w:r>
    </w:p>
    <w:p w14:paraId="596E3203" w14:textId="06D9BBB6" w:rsidR="0059415F" w:rsidRPr="0059415F" w:rsidRDefault="0059415F" w:rsidP="0059415F">
      <w:pPr>
        <w:spacing w:line="440" w:lineRule="exact"/>
        <w:ind w:firstLine="420"/>
        <w:rPr>
          <w:sz w:val="24"/>
        </w:rPr>
      </w:pPr>
      <w:r>
        <w:rPr>
          <w:rFonts w:hint="eastAsia"/>
          <w:sz w:val="24"/>
        </w:rPr>
        <w:t>（</w:t>
      </w:r>
      <w:r>
        <w:rPr>
          <w:rFonts w:hint="eastAsia"/>
          <w:sz w:val="24"/>
        </w:rPr>
        <w:t>2</w:t>
      </w:r>
      <w:r>
        <w:rPr>
          <w:rFonts w:hint="eastAsia"/>
          <w:sz w:val="24"/>
        </w:rPr>
        <w:t>）图像校正：图像校正包括畸变校正和立体校正。其中通过相机标定获取的畸变系数，使用畸变系数对相机拍摄的照片进行畸变校正，从而得到畸变校正优化后的</w:t>
      </w:r>
      <w:r>
        <w:rPr>
          <w:rFonts w:hint="eastAsia"/>
          <w:sz w:val="24"/>
        </w:rPr>
        <w:lastRenderedPageBreak/>
        <w:t>图像。在进行立体匹配之前，需要对图像进行预处理，即立体校正，通过使用标定的立体校正和非标定的立体校正方法对</w:t>
      </w:r>
      <w:r w:rsidR="00703903">
        <w:rPr>
          <w:rFonts w:hint="eastAsia"/>
          <w:sz w:val="24"/>
        </w:rPr>
        <w:t>立体图像对进行立体校正</w:t>
      </w:r>
      <w:r>
        <w:rPr>
          <w:rFonts w:hint="eastAsia"/>
          <w:sz w:val="24"/>
        </w:rPr>
        <w:t>。</w:t>
      </w:r>
    </w:p>
    <w:p w14:paraId="44DB6AF1" w14:textId="2106340A" w:rsidR="00DD74FB" w:rsidRDefault="00703903" w:rsidP="006011C9">
      <w:pPr>
        <w:spacing w:line="440" w:lineRule="exact"/>
        <w:rPr>
          <w:sz w:val="24"/>
        </w:rPr>
      </w:pPr>
      <w:r>
        <w:rPr>
          <w:sz w:val="24"/>
        </w:rPr>
        <w:tab/>
      </w:r>
      <w:r>
        <w:rPr>
          <w:rFonts w:hint="eastAsia"/>
          <w:sz w:val="24"/>
        </w:rPr>
        <w:t>（</w:t>
      </w:r>
      <w:r>
        <w:rPr>
          <w:rFonts w:hint="eastAsia"/>
          <w:sz w:val="24"/>
        </w:rPr>
        <w:t>3</w:t>
      </w:r>
      <w:r>
        <w:rPr>
          <w:rFonts w:hint="eastAsia"/>
          <w:sz w:val="24"/>
        </w:rPr>
        <w:t>）立体匹配：主要采用稠密立体匹配算法，包括</w:t>
      </w:r>
      <w:r>
        <w:rPr>
          <w:rFonts w:hint="eastAsia"/>
          <w:sz w:val="24"/>
        </w:rPr>
        <w:t>B</w:t>
      </w:r>
      <w:r>
        <w:rPr>
          <w:sz w:val="24"/>
        </w:rPr>
        <w:t>M</w:t>
      </w:r>
      <w:r>
        <w:rPr>
          <w:rFonts w:hint="eastAsia"/>
          <w:sz w:val="24"/>
        </w:rPr>
        <w:t>立体匹配算法、</w:t>
      </w:r>
      <w:r>
        <w:rPr>
          <w:rFonts w:hint="eastAsia"/>
          <w:sz w:val="24"/>
        </w:rPr>
        <w:t>S</w:t>
      </w:r>
      <w:r>
        <w:rPr>
          <w:sz w:val="24"/>
        </w:rPr>
        <w:t>GBM</w:t>
      </w:r>
      <w:r>
        <w:rPr>
          <w:rFonts w:hint="eastAsia"/>
          <w:sz w:val="24"/>
        </w:rPr>
        <w:t>立体匹配算法和</w:t>
      </w:r>
      <w:r>
        <w:rPr>
          <w:rFonts w:hint="eastAsia"/>
          <w:sz w:val="24"/>
        </w:rPr>
        <w:t>S</w:t>
      </w:r>
      <w:r>
        <w:rPr>
          <w:sz w:val="24"/>
        </w:rPr>
        <w:t>AD</w:t>
      </w:r>
      <w:r>
        <w:rPr>
          <w:rFonts w:hint="eastAsia"/>
          <w:sz w:val="24"/>
        </w:rPr>
        <w:t>立体匹配算法。通过使用</w:t>
      </w:r>
      <w:r>
        <w:rPr>
          <w:sz w:val="24"/>
        </w:rPr>
        <w:t>M</w:t>
      </w:r>
      <w:r>
        <w:rPr>
          <w:rFonts w:hint="eastAsia"/>
          <w:sz w:val="24"/>
        </w:rPr>
        <w:t>i</w:t>
      </w:r>
      <w:r>
        <w:rPr>
          <w:sz w:val="24"/>
        </w:rPr>
        <w:t>ddlebury</w:t>
      </w:r>
      <w:r>
        <w:rPr>
          <w:rFonts w:hint="eastAsia"/>
          <w:sz w:val="24"/>
        </w:rPr>
        <w:t>大学的标准立体视觉数据集对实现算法进行分析对比。最终，</w:t>
      </w:r>
      <w:r>
        <w:rPr>
          <w:rFonts w:hint="eastAsia"/>
          <w:sz w:val="24"/>
        </w:rPr>
        <w:t>S</w:t>
      </w:r>
      <w:r>
        <w:rPr>
          <w:sz w:val="24"/>
        </w:rPr>
        <w:t>GBM</w:t>
      </w:r>
      <w:r>
        <w:rPr>
          <w:rFonts w:hint="eastAsia"/>
          <w:sz w:val="24"/>
        </w:rPr>
        <w:t>算法的立体匹配效果最佳，其次是</w:t>
      </w:r>
      <w:r>
        <w:rPr>
          <w:rFonts w:hint="eastAsia"/>
          <w:sz w:val="24"/>
        </w:rPr>
        <w:t>B</w:t>
      </w:r>
      <w:r>
        <w:rPr>
          <w:sz w:val="24"/>
        </w:rPr>
        <w:t>M</w:t>
      </w:r>
      <w:r>
        <w:rPr>
          <w:rFonts w:hint="eastAsia"/>
          <w:sz w:val="24"/>
        </w:rPr>
        <w:t>算法，效果不好的是</w:t>
      </w:r>
      <w:r>
        <w:rPr>
          <w:rFonts w:hint="eastAsia"/>
          <w:sz w:val="24"/>
        </w:rPr>
        <w:t>S</w:t>
      </w:r>
      <w:r>
        <w:rPr>
          <w:sz w:val="24"/>
        </w:rPr>
        <w:t>AD</w:t>
      </w:r>
      <w:r>
        <w:rPr>
          <w:rFonts w:hint="eastAsia"/>
          <w:sz w:val="24"/>
        </w:rPr>
        <w:t>算法。</w:t>
      </w:r>
    </w:p>
    <w:p w14:paraId="0E3FEE1A" w14:textId="7A46B7D0" w:rsidR="00703903" w:rsidRDefault="00703903" w:rsidP="006011C9">
      <w:pPr>
        <w:spacing w:line="440" w:lineRule="exact"/>
        <w:rPr>
          <w:sz w:val="24"/>
        </w:rPr>
      </w:pPr>
      <w:r>
        <w:rPr>
          <w:sz w:val="24"/>
        </w:rPr>
        <w:tab/>
      </w:r>
      <w:r>
        <w:rPr>
          <w:rFonts w:hint="eastAsia"/>
          <w:sz w:val="24"/>
        </w:rPr>
        <w:t>（</w:t>
      </w:r>
      <w:r>
        <w:rPr>
          <w:rFonts w:hint="eastAsia"/>
          <w:sz w:val="24"/>
        </w:rPr>
        <w:t>4</w:t>
      </w:r>
      <w:r>
        <w:rPr>
          <w:rFonts w:hint="eastAsia"/>
          <w:sz w:val="24"/>
        </w:rPr>
        <w:t>）三维信息获取：</w:t>
      </w:r>
      <w:r w:rsidRPr="00703903">
        <w:rPr>
          <w:rFonts w:hint="eastAsia"/>
          <w:sz w:val="24"/>
        </w:rPr>
        <w:t>立体匹配生成的</w:t>
      </w:r>
      <w:proofErr w:type="gramStart"/>
      <w:r w:rsidRPr="00703903">
        <w:rPr>
          <w:rFonts w:hint="eastAsia"/>
          <w:sz w:val="24"/>
        </w:rPr>
        <w:t>的</w:t>
      </w:r>
      <w:proofErr w:type="gramEnd"/>
      <w:r w:rsidRPr="00703903">
        <w:rPr>
          <w:rFonts w:hint="eastAsia"/>
          <w:sz w:val="24"/>
        </w:rPr>
        <w:t>视差图通过三角测量原理生成深度图，根据透视变换矩阵将相机坐标系下的坐标转换成三维空间坐标系的坐标，从而获取了拍摄图像的三维信息，在通过色彩渲染，导出成为点</w:t>
      </w:r>
      <w:proofErr w:type="gramStart"/>
      <w:r w:rsidRPr="00703903">
        <w:rPr>
          <w:rFonts w:hint="eastAsia"/>
          <w:sz w:val="24"/>
        </w:rPr>
        <w:t>云信息</w:t>
      </w:r>
      <w:proofErr w:type="gramEnd"/>
      <w:r w:rsidRPr="00703903">
        <w:rPr>
          <w:rFonts w:hint="eastAsia"/>
          <w:sz w:val="24"/>
        </w:rPr>
        <w:t>文件；通过</w:t>
      </w:r>
      <w:r w:rsidRPr="00703903">
        <w:rPr>
          <w:rFonts w:hint="eastAsia"/>
          <w:sz w:val="24"/>
        </w:rPr>
        <w:t>MeshLab</w:t>
      </w:r>
      <w:r w:rsidRPr="00703903">
        <w:rPr>
          <w:rFonts w:hint="eastAsia"/>
          <w:sz w:val="24"/>
        </w:rPr>
        <w:t>软件可以查看生成的点云效果。</w:t>
      </w:r>
    </w:p>
    <w:p w14:paraId="06069888" w14:textId="6E2E722D" w:rsidR="00703903" w:rsidRDefault="00703903" w:rsidP="006011C9">
      <w:pPr>
        <w:spacing w:line="440" w:lineRule="exact"/>
        <w:rPr>
          <w:sz w:val="24"/>
        </w:rPr>
      </w:pPr>
      <w:r>
        <w:rPr>
          <w:sz w:val="24"/>
        </w:rPr>
        <w:tab/>
      </w:r>
      <w:r>
        <w:rPr>
          <w:rFonts w:hint="eastAsia"/>
          <w:sz w:val="24"/>
        </w:rPr>
        <w:t>基于立体视觉的三维信息获取系统的整体关键技术流程均已实现，生成的三维信息点</w:t>
      </w:r>
      <w:proofErr w:type="gramStart"/>
      <w:r>
        <w:rPr>
          <w:rFonts w:hint="eastAsia"/>
          <w:sz w:val="24"/>
        </w:rPr>
        <w:t>云图像</w:t>
      </w:r>
      <w:proofErr w:type="gramEnd"/>
      <w:r>
        <w:rPr>
          <w:rFonts w:hint="eastAsia"/>
          <w:sz w:val="24"/>
        </w:rPr>
        <w:t>的误差较小。通过对立体匹配算法参数进行优化，获取的三维信息</w:t>
      </w:r>
      <w:r w:rsidR="0091001B">
        <w:rPr>
          <w:rFonts w:hint="eastAsia"/>
          <w:sz w:val="24"/>
        </w:rPr>
        <w:t>准确率和点</w:t>
      </w:r>
      <w:proofErr w:type="gramStart"/>
      <w:r w:rsidR="0091001B">
        <w:rPr>
          <w:rFonts w:hint="eastAsia"/>
          <w:sz w:val="24"/>
        </w:rPr>
        <w:t>云图像</w:t>
      </w:r>
      <w:proofErr w:type="gramEnd"/>
      <w:r w:rsidR="0091001B">
        <w:rPr>
          <w:rFonts w:hint="eastAsia"/>
          <w:sz w:val="24"/>
        </w:rPr>
        <w:t>的均有所优化。</w:t>
      </w:r>
    </w:p>
    <w:p w14:paraId="319657D3" w14:textId="0362D1B8" w:rsidR="0091001B" w:rsidRPr="00703903" w:rsidRDefault="0091001B" w:rsidP="00CC5B64">
      <w:pPr>
        <w:pStyle w:val="afb"/>
        <w:rPr>
          <w:szCs w:val="24"/>
        </w:rPr>
      </w:pPr>
      <w:bookmarkStart w:id="112" w:name="_Toc40684983"/>
      <w:r w:rsidRPr="003B7E68">
        <w:rPr>
          <w:rFonts w:ascii="Times New Roman" w:hAnsi="Times New Roman"/>
        </w:rPr>
        <w:t>6.2</w:t>
      </w:r>
      <w:r w:rsidR="003B7E68">
        <w:rPr>
          <w:rFonts w:ascii="Times New Roman" w:hAnsi="Times New Roman"/>
        </w:rPr>
        <w:t xml:space="preserve"> </w:t>
      </w:r>
      <w:r>
        <w:rPr>
          <w:rFonts w:hint="eastAsia"/>
        </w:rPr>
        <w:t>展望</w:t>
      </w:r>
      <w:bookmarkEnd w:id="112"/>
    </w:p>
    <w:p w14:paraId="40A4F5BD" w14:textId="0B4D911C" w:rsidR="0091001B" w:rsidRDefault="0091001B" w:rsidP="006011C9">
      <w:pPr>
        <w:spacing w:line="440" w:lineRule="exact"/>
        <w:rPr>
          <w:sz w:val="24"/>
        </w:rPr>
      </w:pPr>
      <w:r>
        <w:rPr>
          <w:sz w:val="24"/>
        </w:rPr>
        <w:tab/>
      </w:r>
      <w:r>
        <w:rPr>
          <w:rFonts w:hint="eastAsia"/>
          <w:sz w:val="24"/>
        </w:rPr>
        <w:t>虽然基于立体视觉的三维信息获取系统得到的点</w:t>
      </w:r>
      <w:proofErr w:type="gramStart"/>
      <w:r>
        <w:rPr>
          <w:rFonts w:hint="eastAsia"/>
          <w:sz w:val="24"/>
        </w:rPr>
        <w:t>云图像效果</w:t>
      </w:r>
      <w:proofErr w:type="gramEnd"/>
      <w:r>
        <w:rPr>
          <w:rFonts w:hint="eastAsia"/>
          <w:sz w:val="24"/>
        </w:rPr>
        <w:t>较好，但还是存在着一定的误差，期望下一步工作对整体关键技术进行优化和改进，</w:t>
      </w:r>
      <w:r w:rsidR="00771AC0">
        <w:rPr>
          <w:rFonts w:hint="eastAsia"/>
          <w:sz w:val="24"/>
        </w:rPr>
        <w:t>不足</w:t>
      </w:r>
      <w:r w:rsidR="007D3F7E">
        <w:rPr>
          <w:rFonts w:hint="eastAsia"/>
          <w:sz w:val="24"/>
        </w:rPr>
        <w:t>之处如下：</w:t>
      </w:r>
    </w:p>
    <w:p w14:paraId="13462A2C" w14:textId="27F59D46" w:rsidR="007D3F7E" w:rsidRDefault="007D3F7E" w:rsidP="006011C9">
      <w:pPr>
        <w:spacing w:line="440" w:lineRule="exact"/>
        <w:rPr>
          <w:sz w:val="24"/>
        </w:rPr>
      </w:pPr>
      <w:r>
        <w:rPr>
          <w:sz w:val="24"/>
        </w:rPr>
        <w:tab/>
      </w:r>
      <w:r>
        <w:rPr>
          <w:rFonts w:hint="eastAsia"/>
          <w:sz w:val="24"/>
        </w:rPr>
        <w:t>（</w:t>
      </w:r>
      <w:r>
        <w:rPr>
          <w:rFonts w:hint="eastAsia"/>
          <w:sz w:val="24"/>
        </w:rPr>
        <w:t>1</w:t>
      </w:r>
      <w:r>
        <w:rPr>
          <w:rFonts w:hint="eastAsia"/>
          <w:sz w:val="24"/>
        </w:rPr>
        <w:t>）</w:t>
      </w:r>
      <w:r w:rsidR="00771AC0">
        <w:rPr>
          <w:rFonts w:hint="eastAsia"/>
          <w:sz w:val="24"/>
        </w:rPr>
        <w:t>由于环境的影响未能搭建双目立体视觉系统，采用现有数据集进行相机标定和立体匹配，其整体的流程的可靠性没有得到验证。因此，具备相应硬件条件之后，对该系统进行验证。</w:t>
      </w:r>
    </w:p>
    <w:p w14:paraId="4FEC3B29" w14:textId="70CCB1D6" w:rsidR="00771AC0" w:rsidRDefault="00771AC0" w:rsidP="006011C9">
      <w:pPr>
        <w:spacing w:line="440" w:lineRule="exact"/>
        <w:rPr>
          <w:sz w:val="24"/>
        </w:rPr>
      </w:pPr>
      <w:r>
        <w:rPr>
          <w:sz w:val="24"/>
        </w:rPr>
        <w:tab/>
      </w:r>
      <w:r>
        <w:rPr>
          <w:rFonts w:hint="eastAsia"/>
          <w:sz w:val="24"/>
        </w:rPr>
        <w:t>（</w:t>
      </w:r>
      <w:r>
        <w:rPr>
          <w:rFonts w:hint="eastAsia"/>
          <w:sz w:val="24"/>
        </w:rPr>
        <w:t>2</w:t>
      </w:r>
      <w:r>
        <w:rPr>
          <w:rFonts w:hint="eastAsia"/>
          <w:sz w:val="24"/>
        </w:rPr>
        <w:t>）由于时间有限，使用立体匹配算法生成的视差图依然存在着一些噪声和空洞，立体匹配算法优化工作还有所不足，所以以后继续进行相应的算法优化，对该系统的结果进一步优化。</w:t>
      </w:r>
    </w:p>
    <w:p w14:paraId="1DE8E327" w14:textId="148538B2" w:rsidR="0014196B" w:rsidRPr="0014196B" w:rsidRDefault="00771AC0" w:rsidP="0014196B">
      <w:pPr>
        <w:spacing w:line="440" w:lineRule="exact"/>
        <w:rPr>
          <w:sz w:val="24"/>
        </w:rPr>
      </w:pPr>
      <w:r>
        <w:rPr>
          <w:sz w:val="24"/>
        </w:rPr>
        <w:tab/>
      </w:r>
      <w:r>
        <w:rPr>
          <w:rFonts w:hint="eastAsia"/>
          <w:sz w:val="24"/>
        </w:rPr>
        <w:t>（</w:t>
      </w:r>
      <w:r>
        <w:rPr>
          <w:rFonts w:hint="eastAsia"/>
          <w:sz w:val="24"/>
        </w:rPr>
        <w:t>3</w:t>
      </w:r>
      <w:r>
        <w:rPr>
          <w:rFonts w:hint="eastAsia"/>
          <w:sz w:val="24"/>
        </w:rPr>
        <w:t>）由于立体视觉系统是对图像进行处理，图像的分辨率越高</w:t>
      </w:r>
      <w:r w:rsidR="004024C8">
        <w:rPr>
          <w:rFonts w:hint="eastAsia"/>
          <w:sz w:val="24"/>
        </w:rPr>
        <w:t>所获取的三维信息越精确，但计算量越大，并且该系统原理过于复杂。随着计算机处理能力的发展，深度学习在计算机视觉的应用也越来越多，后续使用深度学习来实现三维信息获取。</w:t>
      </w:r>
      <w:bookmarkStart w:id="113" w:name="_Toc515452349"/>
      <w:bookmarkEnd w:id="62"/>
    </w:p>
    <w:p w14:paraId="0C033BD3" w14:textId="77777777" w:rsidR="00CC5B64" w:rsidRDefault="00CC5B64" w:rsidP="00E14099">
      <w:pPr>
        <w:pStyle w:val="1"/>
        <w:spacing w:before="0" w:after="0" w:line="360" w:lineRule="auto"/>
        <w:jc w:val="center"/>
        <w:rPr>
          <w:rFonts w:ascii="宋体" w:hAnsi="宋体"/>
          <w:sz w:val="30"/>
          <w:szCs w:val="30"/>
        </w:rPr>
      </w:pPr>
      <w:r>
        <w:rPr>
          <w:rFonts w:ascii="宋体" w:hAnsi="宋体"/>
          <w:sz w:val="30"/>
          <w:szCs w:val="30"/>
        </w:rPr>
        <w:br w:type="page"/>
      </w:r>
    </w:p>
    <w:p w14:paraId="41E2121D" w14:textId="2B1627D7" w:rsidR="007168DA" w:rsidRPr="00E14099" w:rsidRDefault="003F4134" w:rsidP="00E14099">
      <w:pPr>
        <w:pStyle w:val="1"/>
        <w:spacing w:before="0" w:after="0" w:line="360" w:lineRule="auto"/>
        <w:jc w:val="center"/>
        <w:rPr>
          <w:rFonts w:ascii="宋体" w:hAnsi="宋体"/>
          <w:sz w:val="30"/>
          <w:szCs w:val="30"/>
        </w:rPr>
      </w:pPr>
      <w:bookmarkStart w:id="114" w:name="_Toc40684984"/>
      <w:r w:rsidRPr="00E14099">
        <w:rPr>
          <w:rFonts w:ascii="宋体" w:hAnsi="宋体" w:hint="eastAsia"/>
          <w:sz w:val="30"/>
          <w:szCs w:val="30"/>
        </w:rPr>
        <w:lastRenderedPageBreak/>
        <w:t>参考文献</w:t>
      </w:r>
      <w:bookmarkEnd w:id="113"/>
      <w:bookmarkEnd w:id="114"/>
    </w:p>
    <w:p w14:paraId="18DDC67E" w14:textId="77777777" w:rsidR="00693B9F" w:rsidRPr="004C30ED" w:rsidRDefault="00693B9F" w:rsidP="00693B9F">
      <w:pPr>
        <w:spacing w:line="440" w:lineRule="exact"/>
        <w:ind w:left="420" w:hangingChars="200" w:hanging="420"/>
      </w:pPr>
      <w:r>
        <w:t>[1]</w:t>
      </w:r>
      <w:r w:rsidRPr="004C30ED">
        <w:rPr>
          <w:rFonts w:hint="eastAsia"/>
        </w:rPr>
        <w:t>罗桂娥</w:t>
      </w:r>
      <w:r w:rsidRPr="004C30ED">
        <w:rPr>
          <w:rFonts w:hint="eastAsia"/>
        </w:rPr>
        <w:t>,</w:t>
      </w:r>
      <w:r w:rsidRPr="004C30ED">
        <w:rPr>
          <w:rFonts w:hint="eastAsia"/>
        </w:rPr>
        <w:t>李鹏</w:t>
      </w:r>
      <w:r w:rsidRPr="004C30ED">
        <w:rPr>
          <w:rFonts w:hint="eastAsia"/>
        </w:rPr>
        <w:t>.</w:t>
      </w:r>
      <w:r w:rsidRPr="004C30ED">
        <w:rPr>
          <w:rFonts w:hint="eastAsia"/>
        </w:rPr>
        <w:t>基于</w:t>
      </w:r>
      <w:r w:rsidRPr="004C30ED">
        <w:rPr>
          <w:rFonts w:hint="eastAsia"/>
        </w:rPr>
        <w:t>Harris</w:t>
      </w:r>
      <w:r w:rsidRPr="004C30ED">
        <w:rPr>
          <w:rFonts w:hint="eastAsia"/>
        </w:rPr>
        <w:t>和</w:t>
      </w:r>
      <w:r w:rsidRPr="004C30ED">
        <w:rPr>
          <w:rFonts w:hint="eastAsia"/>
        </w:rPr>
        <w:t>SIFT</w:t>
      </w:r>
      <w:r w:rsidRPr="004C30ED">
        <w:rPr>
          <w:rFonts w:hint="eastAsia"/>
        </w:rPr>
        <w:t>的特征匹配算法</w:t>
      </w:r>
      <w:r w:rsidRPr="004C30ED">
        <w:rPr>
          <w:rFonts w:hint="eastAsia"/>
        </w:rPr>
        <w:t>[J].</w:t>
      </w:r>
      <w:r w:rsidRPr="004C30ED">
        <w:rPr>
          <w:rFonts w:hint="eastAsia"/>
        </w:rPr>
        <w:t>价值工程</w:t>
      </w:r>
      <w:r w:rsidRPr="004C30ED">
        <w:rPr>
          <w:rFonts w:hint="eastAsia"/>
        </w:rPr>
        <w:t xml:space="preserve">,2012,31(6):2-3. </w:t>
      </w:r>
      <w:proofErr w:type="gramStart"/>
      <w:r w:rsidRPr="004C30ED">
        <w:rPr>
          <w:rFonts w:hint="eastAsia"/>
        </w:rPr>
        <w:t>DOI:10.3969/j.issn</w:t>
      </w:r>
      <w:proofErr w:type="gramEnd"/>
      <w:r w:rsidRPr="004C30ED">
        <w:rPr>
          <w:rFonts w:hint="eastAsia"/>
        </w:rPr>
        <w:t>.1006-4311.2012.06.002.</w:t>
      </w:r>
    </w:p>
    <w:p w14:paraId="0F148F17" w14:textId="77777777" w:rsidR="00693B9F" w:rsidRPr="004C30ED" w:rsidRDefault="00693B9F" w:rsidP="00693B9F">
      <w:pPr>
        <w:spacing w:line="440" w:lineRule="exact"/>
        <w:ind w:left="420" w:hangingChars="200" w:hanging="420"/>
      </w:pPr>
      <w:r w:rsidRPr="004C30ED">
        <w:t>[</w:t>
      </w:r>
      <w:r w:rsidRPr="004C30ED">
        <w:rPr>
          <w:rFonts w:hint="eastAsia"/>
        </w:rPr>
        <w:t>2</w:t>
      </w:r>
      <w:r w:rsidRPr="004C30ED">
        <w:t>]</w:t>
      </w:r>
      <w:r>
        <w:t xml:space="preserve"> </w:t>
      </w:r>
      <w:r w:rsidRPr="004C30ED">
        <w:rPr>
          <w:rFonts w:hint="eastAsia"/>
        </w:rPr>
        <w:t>张展</w:t>
      </w:r>
      <w:r w:rsidRPr="004C30ED">
        <w:t xml:space="preserve">. </w:t>
      </w:r>
      <w:r w:rsidRPr="004C30ED">
        <w:rPr>
          <w:rFonts w:hint="eastAsia"/>
        </w:rPr>
        <w:t>基于双目视觉的三维重建关键技术研究</w:t>
      </w:r>
      <w:r w:rsidRPr="004C30ED">
        <w:rPr>
          <w:rFonts w:hint="eastAsia"/>
        </w:rPr>
        <w:t>_</w:t>
      </w:r>
      <w:r w:rsidRPr="004C30ED">
        <w:rPr>
          <w:rFonts w:hint="eastAsia"/>
        </w:rPr>
        <w:t>张展</w:t>
      </w:r>
      <w:r w:rsidRPr="004C30ED">
        <w:t xml:space="preserve">[D]. </w:t>
      </w:r>
      <w:r w:rsidRPr="004C30ED">
        <w:rPr>
          <w:rFonts w:hint="eastAsia"/>
        </w:rPr>
        <w:t>中国科学院大学</w:t>
      </w:r>
      <w:r w:rsidRPr="004C30ED">
        <w:rPr>
          <w:rFonts w:hint="eastAsia"/>
        </w:rPr>
        <w:t>(</w:t>
      </w:r>
      <w:r w:rsidRPr="004C30ED">
        <w:rPr>
          <w:rFonts w:hint="eastAsia"/>
        </w:rPr>
        <w:t>中国科学院沈阳计算技术研究所</w:t>
      </w:r>
      <w:r w:rsidRPr="004C30ED">
        <w:rPr>
          <w:rFonts w:hint="eastAsia"/>
        </w:rPr>
        <w:t>)</w:t>
      </w:r>
      <w:r w:rsidRPr="004C30ED">
        <w:t>, 2019.</w:t>
      </w:r>
    </w:p>
    <w:p w14:paraId="22C22B7E" w14:textId="77777777" w:rsidR="00693B9F" w:rsidRPr="004C30ED" w:rsidRDefault="00693B9F" w:rsidP="00693B9F">
      <w:pPr>
        <w:spacing w:line="440" w:lineRule="exact"/>
        <w:ind w:left="420" w:hangingChars="200" w:hanging="420"/>
      </w:pPr>
      <w:r w:rsidRPr="004C30ED">
        <w:t>[</w:t>
      </w:r>
      <w:r w:rsidRPr="004C30ED">
        <w:rPr>
          <w:rFonts w:hint="eastAsia"/>
        </w:rPr>
        <w:t>3</w:t>
      </w:r>
      <w:r w:rsidRPr="004C30ED">
        <w:t xml:space="preserve">] </w:t>
      </w:r>
      <w:proofErr w:type="spellStart"/>
      <w:r w:rsidRPr="004C30ED">
        <w:t>Scharstein</w:t>
      </w:r>
      <w:proofErr w:type="spellEnd"/>
      <w:r w:rsidRPr="004C30ED">
        <w:t xml:space="preserve"> D, </w:t>
      </w:r>
      <w:proofErr w:type="spellStart"/>
      <w:r w:rsidRPr="004C30ED">
        <w:t>Szeliski</w:t>
      </w:r>
      <w:proofErr w:type="spellEnd"/>
      <w:r w:rsidRPr="004C30ED">
        <w:t xml:space="preserve"> R. A taxonomy and evaluation of dense two-frame </w:t>
      </w:r>
      <w:proofErr w:type="spellStart"/>
      <w:r w:rsidRPr="004C30ED">
        <w:t>stereocorrespondence</w:t>
      </w:r>
      <w:proofErr w:type="spellEnd"/>
      <w:r w:rsidRPr="004C30ED">
        <w:t xml:space="preserve"> algorithms[J]. International Journal of Computer Vision, 2002, 47(1-3): 7-42.</w:t>
      </w:r>
    </w:p>
    <w:p w14:paraId="0E0B34DA" w14:textId="77777777" w:rsidR="00693B9F" w:rsidRPr="004C30ED" w:rsidRDefault="00693B9F" w:rsidP="00693B9F">
      <w:pPr>
        <w:spacing w:line="440" w:lineRule="exact"/>
        <w:ind w:left="420" w:hangingChars="200" w:hanging="420"/>
      </w:pPr>
      <w:r w:rsidRPr="004C30ED">
        <w:rPr>
          <w:rFonts w:hint="eastAsia"/>
        </w:rPr>
        <w:t>[</w:t>
      </w:r>
      <w:proofErr w:type="gramStart"/>
      <w:r w:rsidRPr="004C30ED">
        <w:t>4]</w:t>
      </w:r>
      <w:proofErr w:type="spellStart"/>
      <w:r w:rsidRPr="004C30ED">
        <w:t>Goldlucke</w:t>
      </w:r>
      <w:proofErr w:type="spellEnd"/>
      <w:proofErr w:type="gramEnd"/>
      <w:r w:rsidRPr="004C30ED">
        <w:t xml:space="preserve">, B., &amp; </w:t>
      </w:r>
      <w:proofErr w:type="spellStart"/>
      <w:r w:rsidRPr="004C30ED">
        <w:t>Magnor</w:t>
      </w:r>
      <w:proofErr w:type="spellEnd"/>
      <w:r w:rsidRPr="004C30ED">
        <w:t>, M. A. (n.d.). Joint 3D-reconstruction and background separation in multiple views using graph cuts[C]. 2003 IEEE Computer Society Conference on Computer Vision and Pattern Recognition, 2003. Proceedings. doi:10.1109/cvpr.2003.1211419.</w:t>
      </w:r>
    </w:p>
    <w:p w14:paraId="5EF74BE3" w14:textId="77777777" w:rsidR="00693B9F" w:rsidRPr="004C30ED" w:rsidRDefault="00693B9F" w:rsidP="00693B9F">
      <w:pPr>
        <w:spacing w:line="440" w:lineRule="exact"/>
        <w:ind w:left="420" w:hangingChars="200" w:hanging="420"/>
      </w:pPr>
      <w:r w:rsidRPr="004C30ED">
        <w:t>[</w:t>
      </w:r>
      <w:proofErr w:type="gramStart"/>
      <w:r w:rsidRPr="004C30ED">
        <w:t>5]Kolev</w:t>
      </w:r>
      <w:proofErr w:type="gramEnd"/>
      <w:r w:rsidRPr="004C30ED">
        <w:t xml:space="preserve"> K., </w:t>
      </w:r>
      <w:proofErr w:type="spellStart"/>
      <w:r w:rsidRPr="004C30ED">
        <w:t>Cremers</w:t>
      </w:r>
      <w:proofErr w:type="spellEnd"/>
      <w:r w:rsidRPr="004C30ED">
        <w:t xml:space="preserve"> D. (2008) Integration of Multiview Stereo and Silhouettes Via Convex Functionals on Convex Domains[C]. In: Forsyth D., Torr P., Zisserman A. (eds) Computer Vision – ECCV 2008. ECCV 2008. Lecture Notes in Computer Science, vol 5302. Springer, Berlin, Heidelberg.</w:t>
      </w:r>
    </w:p>
    <w:p w14:paraId="50272240" w14:textId="77777777" w:rsidR="00693B9F" w:rsidRPr="004C30ED" w:rsidRDefault="00693B9F" w:rsidP="00693B9F">
      <w:pPr>
        <w:spacing w:line="440" w:lineRule="exact"/>
        <w:ind w:left="420" w:hangingChars="200" w:hanging="420"/>
      </w:pPr>
      <w:r w:rsidRPr="004C30ED">
        <w:t>[</w:t>
      </w:r>
      <w:r w:rsidRPr="004C30ED">
        <w:rPr>
          <w:rFonts w:hint="eastAsia"/>
        </w:rPr>
        <w:t>6</w:t>
      </w:r>
      <w:r w:rsidRPr="004C30ED">
        <w:t xml:space="preserve">] </w:t>
      </w:r>
      <w:proofErr w:type="spellStart"/>
      <w:r w:rsidRPr="004C30ED">
        <w:t>Correal</w:t>
      </w:r>
      <w:proofErr w:type="spellEnd"/>
      <w:r w:rsidRPr="004C30ED">
        <w:t xml:space="preserve">, R., </w:t>
      </w:r>
      <w:proofErr w:type="spellStart"/>
      <w:r w:rsidRPr="004C30ED">
        <w:t>Pajares</w:t>
      </w:r>
      <w:proofErr w:type="spellEnd"/>
      <w:r w:rsidRPr="004C30ED">
        <w:t xml:space="preserve">, G., &amp; </w:t>
      </w:r>
      <w:proofErr w:type="spellStart"/>
      <w:r w:rsidRPr="004C30ED">
        <w:t>Ruz</w:t>
      </w:r>
      <w:proofErr w:type="spellEnd"/>
      <w:r w:rsidRPr="004C30ED">
        <w:t xml:space="preserve">, J. J. (2014). Automatic expert system for 3D terrain reconstruction based on stereo vision and histogram matching[J]. Expert Systems with Applications, 41(4), 2043–2051. </w:t>
      </w:r>
      <w:proofErr w:type="gramStart"/>
      <w:r w:rsidRPr="004C30ED">
        <w:t>doi:10.1016/j.eswa</w:t>
      </w:r>
      <w:proofErr w:type="gramEnd"/>
      <w:r w:rsidRPr="004C30ED">
        <w:t xml:space="preserve">.2013.09.003. </w:t>
      </w:r>
    </w:p>
    <w:p w14:paraId="0859C27A" w14:textId="77777777" w:rsidR="00693B9F" w:rsidRPr="004C30ED" w:rsidRDefault="00693B9F" w:rsidP="00693B9F">
      <w:pPr>
        <w:spacing w:line="440" w:lineRule="exact"/>
        <w:ind w:left="420" w:hangingChars="200" w:hanging="420"/>
      </w:pPr>
      <w:r w:rsidRPr="004C30ED">
        <w:t xml:space="preserve">[7] </w:t>
      </w:r>
      <w:bookmarkStart w:id="115" w:name="_Hlk34753920"/>
      <w:proofErr w:type="spellStart"/>
      <w:r w:rsidRPr="004C30ED">
        <w:t>Bylow</w:t>
      </w:r>
      <w:bookmarkEnd w:id="115"/>
      <w:proofErr w:type="spellEnd"/>
      <w:r w:rsidRPr="004C30ED">
        <w:t>, E., Maier, R., Kahl, F., &amp; Olsson, C. (2019). Combining Depth Fusion and Photometric Stereo for Fine-Detailed 3D Models[J]. Lecture Notes in Computer Science, 261–274. doi:10.1007/978-3-030-20205-7_22</w:t>
      </w:r>
      <w:r w:rsidRPr="004C30ED">
        <w:rPr>
          <w:rFonts w:hint="eastAsia"/>
        </w:rPr>
        <w:t>.</w:t>
      </w:r>
    </w:p>
    <w:p w14:paraId="768671E6" w14:textId="77777777" w:rsidR="00693B9F" w:rsidRPr="004C30ED" w:rsidRDefault="00693B9F" w:rsidP="00693B9F">
      <w:pPr>
        <w:spacing w:line="440" w:lineRule="exact"/>
        <w:ind w:left="420" w:hangingChars="200" w:hanging="420"/>
      </w:pPr>
      <w:r w:rsidRPr="004C30ED">
        <w:t xml:space="preserve">[8] Cao, Z., Kar, A., </w:t>
      </w:r>
      <w:proofErr w:type="spellStart"/>
      <w:r w:rsidRPr="004C30ED">
        <w:t>Hane</w:t>
      </w:r>
      <w:proofErr w:type="spellEnd"/>
      <w:r w:rsidRPr="004C30ED">
        <w:t xml:space="preserve">, C., &amp; Malik, J. (2019). Learning Independent Object Motion </w:t>
      </w:r>
      <w:proofErr w:type="gramStart"/>
      <w:r w:rsidRPr="004C30ED">
        <w:t>From</w:t>
      </w:r>
      <w:proofErr w:type="gramEnd"/>
      <w:r w:rsidRPr="004C30ED">
        <w:t xml:space="preserve"> </w:t>
      </w:r>
      <w:proofErr w:type="spellStart"/>
      <w:r w:rsidRPr="004C30ED">
        <w:t>Unlabelled</w:t>
      </w:r>
      <w:proofErr w:type="spellEnd"/>
      <w:r w:rsidRPr="004C30ED">
        <w:t xml:space="preserve"> Stereoscopic Videos[C]. 2019 IEEE/CVF Conference on Computer Vision and Pattern Recognition (CVPR). doi:10.1109/cvpr.2019.00574.</w:t>
      </w:r>
    </w:p>
    <w:p w14:paraId="1ECC6B82" w14:textId="77777777" w:rsidR="00693B9F" w:rsidRPr="004C30ED" w:rsidRDefault="00693B9F" w:rsidP="00693B9F">
      <w:pPr>
        <w:spacing w:line="440" w:lineRule="exact"/>
        <w:ind w:left="420" w:hangingChars="200" w:hanging="420"/>
      </w:pPr>
      <w:r w:rsidRPr="004C30ED">
        <w:rPr>
          <w:rFonts w:hint="eastAsia"/>
        </w:rPr>
        <w:t>[9]</w:t>
      </w:r>
      <w:r>
        <w:t xml:space="preserve"> </w:t>
      </w:r>
      <w:proofErr w:type="gramStart"/>
      <w:r w:rsidRPr="004C30ED">
        <w:rPr>
          <w:rFonts w:hint="eastAsia"/>
        </w:rPr>
        <w:t>戴朴</w:t>
      </w:r>
      <w:proofErr w:type="gramEnd"/>
      <w:r w:rsidRPr="004C30ED">
        <w:rPr>
          <w:rFonts w:hint="eastAsia"/>
        </w:rPr>
        <w:t>,</w:t>
      </w:r>
      <w:r w:rsidRPr="004C30ED">
        <w:rPr>
          <w:rFonts w:hint="eastAsia"/>
        </w:rPr>
        <w:t>方耀云</w:t>
      </w:r>
      <w:r w:rsidRPr="004C30ED">
        <w:rPr>
          <w:rFonts w:hint="eastAsia"/>
        </w:rPr>
        <w:t>,</w:t>
      </w:r>
      <w:r w:rsidRPr="004C30ED">
        <w:rPr>
          <w:rFonts w:hint="eastAsia"/>
        </w:rPr>
        <w:t>姜泗长</w:t>
      </w:r>
      <w:r w:rsidRPr="004C30ED">
        <w:rPr>
          <w:rFonts w:hint="eastAsia"/>
        </w:rPr>
        <w:t>,</w:t>
      </w:r>
      <w:proofErr w:type="gramStart"/>
      <w:r w:rsidRPr="004C30ED">
        <w:rPr>
          <w:rFonts w:hint="eastAsia"/>
        </w:rPr>
        <w:t>王今著</w:t>
      </w:r>
      <w:proofErr w:type="gramEnd"/>
      <w:r w:rsidRPr="004C30ED">
        <w:rPr>
          <w:rFonts w:hint="eastAsia"/>
        </w:rPr>
        <w:t>.</w:t>
      </w:r>
      <w:r w:rsidRPr="004C30ED">
        <w:rPr>
          <w:rFonts w:hint="eastAsia"/>
        </w:rPr>
        <w:t>连续切片的计算机三维重建及立体视觉</w:t>
      </w:r>
      <w:r w:rsidRPr="004C30ED">
        <w:rPr>
          <w:rFonts w:hint="eastAsia"/>
        </w:rPr>
        <w:t>[J].</w:t>
      </w:r>
      <w:r w:rsidRPr="004C30ED">
        <w:rPr>
          <w:rFonts w:hint="eastAsia"/>
        </w:rPr>
        <w:t>中国体视学与图像分析</w:t>
      </w:r>
      <w:r w:rsidRPr="004C30ED">
        <w:rPr>
          <w:rFonts w:hint="eastAsia"/>
        </w:rPr>
        <w:t>,1996(Z3):71-73+120.</w:t>
      </w:r>
    </w:p>
    <w:p w14:paraId="234523E2" w14:textId="77777777" w:rsidR="00693B9F" w:rsidRPr="004C30ED" w:rsidRDefault="00693B9F" w:rsidP="00693B9F">
      <w:pPr>
        <w:spacing w:line="440" w:lineRule="exact"/>
        <w:ind w:left="420" w:hangingChars="200" w:hanging="420"/>
      </w:pPr>
      <w:r w:rsidRPr="004C30ED">
        <w:rPr>
          <w:rFonts w:hint="eastAsia"/>
        </w:rPr>
        <w:t>[10]</w:t>
      </w:r>
      <w:r w:rsidRPr="004C30ED">
        <w:rPr>
          <w:rFonts w:hint="eastAsia"/>
        </w:rPr>
        <w:t>刘彦宏</w:t>
      </w:r>
      <w:r w:rsidRPr="004C30ED">
        <w:rPr>
          <w:rFonts w:hint="eastAsia"/>
        </w:rPr>
        <w:t>,</w:t>
      </w:r>
      <w:r w:rsidRPr="004C30ED">
        <w:rPr>
          <w:rFonts w:hint="eastAsia"/>
        </w:rPr>
        <w:t>王洪斌</w:t>
      </w:r>
      <w:r w:rsidRPr="004C30ED">
        <w:rPr>
          <w:rFonts w:hint="eastAsia"/>
        </w:rPr>
        <w:t>,</w:t>
      </w:r>
      <w:r w:rsidRPr="004C30ED">
        <w:rPr>
          <w:rFonts w:hint="eastAsia"/>
        </w:rPr>
        <w:t>杜威</w:t>
      </w:r>
      <w:r w:rsidRPr="004C30ED">
        <w:rPr>
          <w:rFonts w:hint="eastAsia"/>
        </w:rPr>
        <w:t>,</w:t>
      </w:r>
      <w:r w:rsidRPr="004C30ED">
        <w:rPr>
          <w:rFonts w:hint="eastAsia"/>
        </w:rPr>
        <w:t>李华</w:t>
      </w:r>
      <w:r w:rsidRPr="004C30ED">
        <w:rPr>
          <w:rFonts w:hint="eastAsia"/>
        </w:rPr>
        <w:t>.</w:t>
      </w:r>
      <w:r w:rsidRPr="004C30ED">
        <w:rPr>
          <w:rFonts w:hint="eastAsia"/>
        </w:rPr>
        <w:t>基于图像</w:t>
      </w:r>
      <w:proofErr w:type="gramStart"/>
      <w:r w:rsidRPr="004C30ED">
        <w:rPr>
          <w:rFonts w:hint="eastAsia"/>
        </w:rPr>
        <w:t>的树类物体</w:t>
      </w:r>
      <w:proofErr w:type="gramEnd"/>
      <w:r w:rsidRPr="004C30ED">
        <w:rPr>
          <w:rFonts w:hint="eastAsia"/>
        </w:rPr>
        <w:t>的三维重建</w:t>
      </w:r>
      <w:r w:rsidRPr="004C30ED">
        <w:rPr>
          <w:rFonts w:hint="eastAsia"/>
        </w:rPr>
        <w:t>[J].</w:t>
      </w:r>
      <w:r w:rsidRPr="004C30ED">
        <w:rPr>
          <w:rFonts w:hint="eastAsia"/>
        </w:rPr>
        <w:t>计算机学报</w:t>
      </w:r>
      <w:r w:rsidRPr="004C30ED">
        <w:rPr>
          <w:rFonts w:hint="eastAsia"/>
        </w:rPr>
        <w:t>,2002(09):930-935.</w:t>
      </w:r>
    </w:p>
    <w:p w14:paraId="2E7E5DC9" w14:textId="77777777" w:rsidR="00693B9F" w:rsidRPr="004C30ED" w:rsidRDefault="00693B9F" w:rsidP="00693B9F">
      <w:pPr>
        <w:spacing w:line="440" w:lineRule="exact"/>
        <w:ind w:left="420" w:hangingChars="200" w:hanging="420"/>
      </w:pPr>
      <w:r w:rsidRPr="004C30ED">
        <w:rPr>
          <w:rFonts w:hint="eastAsia"/>
        </w:rPr>
        <w:t>[11]</w:t>
      </w:r>
      <w:r w:rsidRPr="004C30ED">
        <w:rPr>
          <w:rFonts w:hint="eastAsia"/>
        </w:rPr>
        <w:t>王欣</w:t>
      </w:r>
      <w:r w:rsidRPr="004C30ED">
        <w:rPr>
          <w:rFonts w:hint="eastAsia"/>
        </w:rPr>
        <w:t>,</w:t>
      </w:r>
      <w:r w:rsidRPr="004C30ED">
        <w:rPr>
          <w:rFonts w:hint="eastAsia"/>
        </w:rPr>
        <w:t>袁坤</w:t>
      </w:r>
      <w:r w:rsidRPr="004C30ED">
        <w:rPr>
          <w:rFonts w:hint="eastAsia"/>
        </w:rPr>
        <w:t>,</w:t>
      </w:r>
      <w:r w:rsidRPr="004C30ED">
        <w:rPr>
          <w:rFonts w:hint="eastAsia"/>
        </w:rPr>
        <w:t>于晓</w:t>
      </w:r>
      <w:r w:rsidRPr="004C30ED">
        <w:rPr>
          <w:rFonts w:hint="eastAsia"/>
        </w:rPr>
        <w:t>,</w:t>
      </w:r>
      <w:r w:rsidRPr="004C30ED">
        <w:rPr>
          <w:rFonts w:hint="eastAsia"/>
        </w:rPr>
        <w:t>章明朝</w:t>
      </w:r>
      <w:r w:rsidRPr="004C30ED">
        <w:rPr>
          <w:rFonts w:hint="eastAsia"/>
        </w:rPr>
        <w:t>.</w:t>
      </w:r>
      <w:r w:rsidRPr="004C30ED">
        <w:rPr>
          <w:rFonts w:hint="eastAsia"/>
        </w:rPr>
        <w:t>基于运动恢复的双目视觉三维重建系统设计</w:t>
      </w:r>
      <w:r w:rsidRPr="004C30ED">
        <w:rPr>
          <w:rFonts w:hint="eastAsia"/>
        </w:rPr>
        <w:t>[J].</w:t>
      </w:r>
      <w:r w:rsidRPr="004C30ED">
        <w:rPr>
          <w:rFonts w:hint="eastAsia"/>
        </w:rPr>
        <w:t>光学精密工程</w:t>
      </w:r>
      <w:r w:rsidRPr="004C30ED">
        <w:rPr>
          <w:rFonts w:hint="eastAsia"/>
        </w:rPr>
        <w:t>,2014,22(05):1379-1387.</w:t>
      </w:r>
    </w:p>
    <w:p w14:paraId="40E0A2D7" w14:textId="77777777" w:rsidR="00693B9F" w:rsidRPr="004C30ED" w:rsidRDefault="00693B9F" w:rsidP="00693B9F">
      <w:pPr>
        <w:spacing w:line="440" w:lineRule="exact"/>
        <w:ind w:left="420" w:hangingChars="200" w:hanging="420"/>
      </w:pPr>
      <w:r w:rsidRPr="004C30ED">
        <w:rPr>
          <w:rFonts w:hint="eastAsia"/>
        </w:rPr>
        <w:t>[12]</w:t>
      </w:r>
      <w:r w:rsidRPr="004C30ED">
        <w:rPr>
          <w:rFonts w:hint="eastAsia"/>
        </w:rPr>
        <w:t>黄舒兰</w:t>
      </w:r>
      <w:r w:rsidRPr="004C30ED">
        <w:rPr>
          <w:rFonts w:hint="eastAsia"/>
        </w:rPr>
        <w:t xml:space="preserve">. </w:t>
      </w:r>
      <w:proofErr w:type="spellStart"/>
      <w:r w:rsidRPr="004C30ED">
        <w:rPr>
          <w:rFonts w:hint="eastAsia"/>
        </w:rPr>
        <w:t>ToF</w:t>
      </w:r>
      <w:proofErr w:type="spellEnd"/>
      <w:r w:rsidRPr="004C30ED">
        <w:rPr>
          <w:rFonts w:hint="eastAsia"/>
        </w:rPr>
        <w:t>与立体视觉技术相结合的三维重建方法研究</w:t>
      </w:r>
      <w:r w:rsidRPr="004C30ED">
        <w:rPr>
          <w:rFonts w:hint="eastAsia"/>
        </w:rPr>
        <w:t>[D].</w:t>
      </w:r>
      <w:r w:rsidRPr="004C30ED">
        <w:rPr>
          <w:rFonts w:hint="eastAsia"/>
        </w:rPr>
        <w:t>中国科学院大学</w:t>
      </w:r>
      <w:r w:rsidRPr="004C30ED">
        <w:rPr>
          <w:rFonts w:hint="eastAsia"/>
        </w:rPr>
        <w:t>(</w:t>
      </w:r>
      <w:r w:rsidRPr="004C30ED">
        <w:rPr>
          <w:rFonts w:hint="eastAsia"/>
        </w:rPr>
        <w:t>中国科学院深圳先进技术研究院</w:t>
      </w:r>
      <w:r w:rsidRPr="004C30ED">
        <w:rPr>
          <w:rFonts w:hint="eastAsia"/>
        </w:rPr>
        <w:t>),2019.</w:t>
      </w:r>
    </w:p>
    <w:p w14:paraId="04D3DC23" w14:textId="77777777" w:rsidR="00693B9F" w:rsidRPr="004C30ED" w:rsidRDefault="00693B9F" w:rsidP="00693B9F">
      <w:pPr>
        <w:spacing w:line="440" w:lineRule="exact"/>
        <w:ind w:left="420" w:hangingChars="200" w:hanging="420"/>
      </w:pPr>
      <w:r w:rsidRPr="004C30ED">
        <w:t>[</w:t>
      </w:r>
      <w:r w:rsidRPr="004C30ED">
        <w:rPr>
          <w:rFonts w:hint="eastAsia"/>
        </w:rPr>
        <w:t>13</w:t>
      </w:r>
      <w:r w:rsidRPr="004C30ED">
        <w:t>]</w:t>
      </w:r>
      <w:r w:rsidRPr="004C30ED">
        <w:rPr>
          <w:rFonts w:hint="eastAsia"/>
        </w:rPr>
        <w:t>刘金</w:t>
      </w:r>
      <w:r w:rsidRPr="004C30ED">
        <w:rPr>
          <w:rFonts w:hint="eastAsia"/>
        </w:rPr>
        <w:t>,</w:t>
      </w:r>
      <w:r w:rsidRPr="004C30ED">
        <w:rPr>
          <w:rFonts w:hint="eastAsia"/>
        </w:rPr>
        <w:t>刘国忠</w:t>
      </w:r>
      <w:r w:rsidRPr="004C30ED">
        <w:rPr>
          <w:rFonts w:hint="eastAsia"/>
        </w:rPr>
        <w:t>,</w:t>
      </w:r>
      <w:r w:rsidRPr="004C30ED">
        <w:rPr>
          <w:rFonts w:hint="eastAsia"/>
        </w:rPr>
        <w:t>李晓英</w:t>
      </w:r>
      <w:r w:rsidRPr="004C30ED">
        <w:rPr>
          <w:rFonts w:hint="eastAsia"/>
        </w:rPr>
        <w:t>.</w:t>
      </w:r>
      <w:r w:rsidRPr="004C30ED">
        <w:rPr>
          <w:rFonts w:hint="eastAsia"/>
        </w:rPr>
        <w:t>基于双目立体视觉的视网膜成像系统研究</w:t>
      </w:r>
      <w:r w:rsidRPr="004C30ED">
        <w:rPr>
          <w:rFonts w:hint="eastAsia"/>
        </w:rPr>
        <w:t>[J].</w:t>
      </w:r>
      <w:r w:rsidRPr="004C30ED">
        <w:rPr>
          <w:rFonts w:hint="eastAsia"/>
        </w:rPr>
        <w:t>光学技术</w:t>
      </w:r>
      <w:r w:rsidRPr="004C30ED">
        <w:rPr>
          <w:rFonts w:hint="eastAsia"/>
        </w:rPr>
        <w:t>,2020,46(01):7-13.</w:t>
      </w:r>
    </w:p>
    <w:p w14:paraId="4EB0EFE0" w14:textId="77777777" w:rsidR="00693B9F" w:rsidRPr="004C30ED" w:rsidRDefault="00693B9F" w:rsidP="00693B9F">
      <w:pPr>
        <w:spacing w:line="440" w:lineRule="exact"/>
        <w:ind w:left="420" w:hangingChars="200" w:hanging="420"/>
      </w:pPr>
      <w:r w:rsidRPr="004C30ED">
        <w:t>[</w:t>
      </w:r>
      <w:r w:rsidRPr="004C30ED">
        <w:rPr>
          <w:rFonts w:hint="eastAsia"/>
        </w:rPr>
        <w:t>14</w:t>
      </w:r>
      <w:r w:rsidRPr="004C30ED">
        <w:t>]</w:t>
      </w:r>
      <w:r w:rsidRPr="004C30ED">
        <w:rPr>
          <w:rFonts w:hint="eastAsia"/>
        </w:rPr>
        <w:t>丁磊磊</w:t>
      </w:r>
      <w:r w:rsidRPr="004C30ED">
        <w:rPr>
          <w:rFonts w:hint="eastAsia"/>
        </w:rPr>
        <w:t xml:space="preserve">. </w:t>
      </w:r>
      <w:r w:rsidRPr="004C30ED">
        <w:rPr>
          <w:rFonts w:hint="eastAsia"/>
        </w:rPr>
        <w:t>基于立体视觉岩石断口三维重建以及分形维数计算</w:t>
      </w:r>
      <w:r w:rsidRPr="004C30ED">
        <w:rPr>
          <w:rFonts w:hint="eastAsia"/>
        </w:rPr>
        <w:t xml:space="preserve">[C]. </w:t>
      </w:r>
      <w:r w:rsidRPr="004C30ED">
        <w:rPr>
          <w:rFonts w:hint="eastAsia"/>
        </w:rPr>
        <w:t>北京力学会</w:t>
      </w:r>
      <w:r w:rsidRPr="004C30ED">
        <w:rPr>
          <w:rFonts w:hint="eastAsia"/>
        </w:rPr>
        <w:t>.</w:t>
      </w:r>
      <w:r w:rsidRPr="004C30ED">
        <w:rPr>
          <w:rFonts w:hint="eastAsia"/>
        </w:rPr>
        <w:t>北京力学会第</w:t>
      </w:r>
      <w:r w:rsidRPr="004C30ED">
        <w:rPr>
          <w:rFonts w:hint="eastAsia"/>
        </w:rPr>
        <w:lastRenderedPageBreak/>
        <w:t>26</w:t>
      </w:r>
      <w:r w:rsidRPr="004C30ED">
        <w:rPr>
          <w:rFonts w:hint="eastAsia"/>
        </w:rPr>
        <w:t>届学术年会论文集</w:t>
      </w:r>
      <w:r w:rsidRPr="004C30ED">
        <w:rPr>
          <w:rFonts w:hint="eastAsia"/>
        </w:rPr>
        <w:t>.</w:t>
      </w:r>
      <w:r w:rsidRPr="004C30ED">
        <w:rPr>
          <w:rFonts w:hint="eastAsia"/>
        </w:rPr>
        <w:t>北京力学会</w:t>
      </w:r>
      <w:r w:rsidRPr="004C30ED">
        <w:rPr>
          <w:rFonts w:hint="eastAsia"/>
        </w:rPr>
        <w:t>:</w:t>
      </w:r>
      <w:r w:rsidRPr="004C30ED">
        <w:rPr>
          <w:rFonts w:hint="eastAsia"/>
        </w:rPr>
        <w:t>北京力学会</w:t>
      </w:r>
      <w:r w:rsidRPr="004C30ED">
        <w:rPr>
          <w:rFonts w:hint="eastAsia"/>
        </w:rPr>
        <w:t>,2020:1708-1709.</w:t>
      </w:r>
    </w:p>
    <w:p w14:paraId="74EF30F3" w14:textId="77777777" w:rsidR="00693B9F" w:rsidRPr="004C30ED" w:rsidRDefault="00693B9F" w:rsidP="00693B9F">
      <w:pPr>
        <w:spacing w:line="440" w:lineRule="exact"/>
        <w:ind w:left="420" w:hangingChars="200" w:hanging="420"/>
      </w:pPr>
      <w:r w:rsidRPr="004C30ED">
        <w:t>[</w:t>
      </w:r>
      <w:r w:rsidRPr="004C30ED">
        <w:rPr>
          <w:rFonts w:hint="eastAsia"/>
        </w:rPr>
        <w:t>15</w:t>
      </w:r>
      <w:r w:rsidRPr="004C30ED">
        <w:t>]</w:t>
      </w:r>
      <w:r w:rsidRPr="004C30ED">
        <w:rPr>
          <w:rFonts w:hint="eastAsia"/>
        </w:rPr>
        <w:t>隋婧</w:t>
      </w:r>
      <w:r w:rsidRPr="004C30ED">
        <w:rPr>
          <w:rFonts w:hint="eastAsia"/>
        </w:rPr>
        <w:t>,</w:t>
      </w:r>
      <w:proofErr w:type="gramStart"/>
      <w:r w:rsidRPr="004C30ED">
        <w:rPr>
          <w:rFonts w:hint="eastAsia"/>
        </w:rPr>
        <w:t>金伟其</w:t>
      </w:r>
      <w:proofErr w:type="gramEnd"/>
      <w:r w:rsidRPr="004C30ED">
        <w:rPr>
          <w:rFonts w:hint="eastAsia"/>
        </w:rPr>
        <w:t>.</w:t>
      </w:r>
      <w:r w:rsidRPr="004C30ED">
        <w:rPr>
          <w:rFonts w:hint="eastAsia"/>
        </w:rPr>
        <w:t>双目立体视觉技术的实现及其进展</w:t>
      </w:r>
      <w:r w:rsidRPr="004C30ED">
        <w:rPr>
          <w:rFonts w:hint="eastAsia"/>
        </w:rPr>
        <w:t>[J].</w:t>
      </w:r>
      <w:r w:rsidRPr="004C30ED">
        <w:rPr>
          <w:rFonts w:hint="eastAsia"/>
        </w:rPr>
        <w:t>电子技术应用</w:t>
      </w:r>
      <w:r w:rsidRPr="004C30ED">
        <w:rPr>
          <w:rFonts w:hint="eastAsia"/>
        </w:rPr>
        <w:t>,2004(10):4-6+12.</w:t>
      </w:r>
    </w:p>
    <w:p w14:paraId="1735CC8C" w14:textId="77777777" w:rsidR="00693B9F" w:rsidRPr="004C30ED" w:rsidRDefault="00693B9F" w:rsidP="00693B9F">
      <w:pPr>
        <w:spacing w:line="440" w:lineRule="exact"/>
        <w:ind w:left="420" w:hangingChars="200" w:hanging="420"/>
      </w:pPr>
      <w:r w:rsidRPr="004C30ED">
        <w:t>[</w:t>
      </w:r>
      <w:r w:rsidRPr="004C30ED">
        <w:rPr>
          <w:rFonts w:hint="eastAsia"/>
        </w:rPr>
        <w:t>1</w:t>
      </w:r>
      <w:r w:rsidRPr="004C30ED">
        <w:t>6]</w:t>
      </w:r>
      <w:r w:rsidRPr="004C30ED">
        <w:rPr>
          <w:rFonts w:hint="eastAsia"/>
        </w:rPr>
        <w:t>黄鹏程</w:t>
      </w:r>
      <w:r w:rsidRPr="004C30ED">
        <w:rPr>
          <w:rFonts w:hint="eastAsia"/>
        </w:rPr>
        <w:t>,</w:t>
      </w:r>
      <w:r w:rsidRPr="004C30ED">
        <w:rPr>
          <w:rFonts w:hint="eastAsia"/>
        </w:rPr>
        <w:t>江剑宇</w:t>
      </w:r>
      <w:r w:rsidRPr="004C30ED">
        <w:rPr>
          <w:rFonts w:hint="eastAsia"/>
        </w:rPr>
        <w:t>,</w:t>
      </w:r>
      <w:r w:rsidRPr="004C30ED">
        <w:rPr>
          <w:rFonts w:hint="eastAsia"/>
        </w:rPr>
        <w:t>杨波</w:t>
      </w:r>
      <w:r w:rsidRPr="004C30ED">
        <w:rPr>
          <w:rFonts w:hint="eastAsia"/>
        </w:rPr>
        <w:t>.</w:t>
      </w:r>
      <w:r w:rsidRPr="004C30ED">
        <w:rPr>
          <w:rFonts w:hint="eastAsia"/>
        </w:rPr>
        <w:t>双目立体视觉的研究现状及进展</w:t>
      </w:r>
      <w:r w:rsidRPr="004C30ED">
        <w:rPr>
          <w:rFonts w:hint="eastAsia"/>
        </w:rPr>
        <w:t>[J].</w:t>
      </w:r>
      <w:r w:rsidRPr="004C30ED">
        <w:rPr>
          <w:rFonts w:hint="eastAsia"/>
        </w:rPr>
        <w:t>光学仪器</w:t>
      </w:r>
      <w:r w:rsidRPr="004C30ED">
        <w:rPr>
          <w:rFonts w:hint="eastAsia"/>
        </w:rPr>
        <w:t xml:space="preserve">,2018,40(4):81-86. </w:t>
      </w:r>
      <w:proofErr w:type="gramStart"/>
      <w:r w:rsidRPr="004C30ED">
        <w:rPr>
          <w:rFonts w:hint="eastAsia"/>
        </w:rPr>
        <w:t>DOI:10.3969/j.issn</w:t>
      </w:r>
      <w:proofErr w:type="gramEnd"/>
      <w:r w:rsidRPr="004C30ED">
        <w:rPr>
          <w:rFonts w:hint="eastAsia"/>
        </w:rPr>
        <w:t>.1005-5630.2018.04.013.</w:t>
      </w:r>
    </w:p>
    <w:p w14:paraId="05F4CA7D" w14:textId="77777777" w:rsidR="00693B9F" w:rsidRPr="004C30ED" w:rsidRDefault="00693B9F" w:rsidP="00693B9F">
      <w:pPr>
        <w:spacing w:line="440" w:lineRule="exact"/>
        <w:ind w:left="420" w:hangingChars="200" w:hanging="420"/>
      </w:pPr>
      <w:r w:rsidRPr="004C30ED">
        <w:t>[</w:t>
      </w:r>
      <w:r w:rsidRPr="004C30ED">
        <w:rPr>
          <w:rFonts w:hint="eastAsia"/>
        </w:rPr>
        <w:t>1</w:t>
      </w:r>
      <w:r w:rsidRPr="004C30ED">
        <w:t>7]</w:t>
      </w:r>
      <w:r w:rsidRPr="004C30ED">
        <w:rPr>
          <w:rFonts w:hint="eastAsia"/>
        </w:rPr>
        <w:t>刘畅</w:t>
      </w:r>
      <w:r w:rsidRPr="004C30ED">
        <w:rPr>
          <w:rFonts w:hint="eastAsia"/>
        </w:rPr>
        <w:t>.</w:t>
      </w:r>
      <w:r w:rsidRPr="004C30ED">
        <w:t xml:space="preserve"> </w:t>
      </w:r>
      <w:r w:rsidRPr="004C30ED">
        <w:rPr>
          <w:rFonts w:hint="eastAsia"/>
        </w:rPr>
        <w:t>基于特征点的立体匹配算法研究</w:t>
      </w:r>
      <w:r w:rsidRPr="004C30ED">
        <w:rPr>
          <w:rFonts w:hint="eastAsia"/>
        </w:rPr>
        <w:t>[D].</w:t>
      </w:r>
      <w:r w:rsidRPr="004C30ED">
        <w:rPr>
          <w:rFonts w:hint="eastAsia"/>
        </w:rPr>
        <w:t>南京：南京邮电大学</w:t>
      </w:r>
      <w:r w:rsidRPr="004C30ED">
        <w:rPr>
          <w:rFonts w:hint="eastAsia"/>
        </w:rPr>
        <w:t>, 2017.</w:t>
      </w:r>
    </w:p>
    <w:p w14:paraId="1B08D6A8" w14:textId="77777777" w:rsidR="00693B9F" w:rsidRPr="004C30ED" w:rsidRDefault="00693B9F" w:rsidP="00693B9F">
      <w:pPr>
        <w:spacing w:line="440" w:lineRule="exact"/>
        <w:ind w:left="420" w:hangingChars="200" w:hanging="420"/>
      </w:pPr>
      <w:r w:rsidRPr="004C30ED">
        <w:rPr>
          <w:rFonts w:hint="eastAsia"/>
        </w:rPr>
        <w:t>[18]</w:t>
      </w:r>
      <w:r w:rsidRPr="004C30ED">
        <w:rPr>
          <w:rFonts w:hint="eastAsia"/>
        </w:rPr>
        <w:t>胡松</w:t>
      </w:r>
      <w:r w:rsidRPr="004C30ED">
        <w:rPr>
          <w:rFonts w:hint="eastAsia"/>
        </w:rPr>
        <w:t>,</w:t>
      </w:r>
      <w:r w:rsidRPr="004C30ED">
        <w:rPr>
          <w:rFonts w:hint="eastAsia"/>
        </w:rPr>
        <w:t>王道累</w:t>
      </w:r>
      <w:r w:rsidRPr="004C30ED">
        <w:rPr>
          <w:rFonts w:hint="eastAsia"/>
        </w:rPr>
        <w:t>.</w:t>
      </w:r>
      <w:r w:rsidRPr="004C30ED">
        <w:rPr>
          <w:rFonts w:hint="eastAsia"/>
        </w:rPr>
        <w:t>摄像机标定方法的比较分析</w:t>
      </w:r>
      <w:r w:rsidRPr="004C30ED">
        <w:rPr>
          <w:rFonts w:hint="eastAsia"/>
        </w:rPr>
        <w:t>[J].</w:t>
      </w:r>
      <w:r w:rsidRPr="004C30ED">
        <w:rPr>
          <w:rFonts w:hint="eastAsia"/>
        </w:rPr>
        <w:t>上海电力学院学报</w:t>
      </w:r>
      <w:r w:rsidRPr="004C30ED">
        <w:rPr>
          <w:rFonts w:hint="eastAsia"/>
        </w:rPr>
        <w:t xml:space="preserve">,2018,34(4):366-370. </w:t>
      </w:r>
      <w:proofErr w:type="gramStart"/>
      <w:r w:rsidRPr="004C30ED">
        <w:rPr>
          <w:rFonts w:hint="eastAsia"/>
        </w:rPr>
        <w:t>DOI:10.3969/j.issn</w:t>
      </w:r>
      <w:proofErr w:type="gramEnd"/>
      <w:r w:rsidRPr="004C30ED">
        <w:rPr>
          <w:rFonts w:hint="eastAsia"/>
        </w:rPr>
        <w:t>.1006-4729.2018.04.013.</w:t>
      </w:r>
    </w:p>
    <w:p w14:paraId="3D1FBC2E" w14:textId="77777777" w:rsidR="00693B9F" w:rsidRPr="004C30ED" w:rsidRDefault="00693B9F" w:rsidP="00693B9F">
      <w:pPr>
        <w:spacing w:line="440" w:lineRule="exact"/>
        <w:ind w:left="420" w:hangingChars="200" w:hanging="420"/>
      </w:pPr>
      <w:r w:rsidRPr="004C30ED">
        <w:rPr>
          <w:rFonts w:hint="eastAsia"/>
        </w:rPr>
        <w:t>[19]</w:t>
      </w:r>
      <w:r w:rsidRPr="004C30ED">
        <w:rPr>
          <w:rFonts w:hint="eastAsia"/>
        </w:rPr>
        <w:t>李小艳</w:t>
      </w:r>
      <w:r w:rsidRPr="004C30ED">
        <w:rPr>
          <w:rFonts w:hint="eastAsia"/>
        </w:rPr>
        <w:t>.</w:t>
      </w:r>
      <w:r w:rsidRPr="004C30ED">
        <w:rPr>
          <w:rFonts w:hint="eastAsia"/>
        </w:rPr>
        <w:t>双目立体视觉系统的标定</w:t>
      </w:r>
      <w:r w:rsidRPr="004C30ED">
        <w:rPr>
          <w:rFonts w:hint="eastAsia"/>
        </w:rPr>
        <w:t>[J].</w:t>
      </w:r>
      <w:r w:rsidRPr="004C30ED">
        <w:rPr>
          <w:rFonts w:hint="eastAsia"/>
        </w:rPr>
        <w:t>信息记录材料</w:t>
      </w:r>
      <w:r w:rsidRPr="004C30ED">
        <w:rPr>
          <w:rFonts w:hint="eastAsia"/>
        </w:rPr>
        <w:t>,2019,20(12):112-113.</w:t>
      </w:r>
    </w:p>
    <w:p w14:paraId="0582FFB0" w14:textId="77777777" w:rsidR="00693B9F" w:rsidRPr="004C30ED" w:rsidRDefault="00693B9F" w:rsidP="00693B9F">
      <w:pPr>
        <w:spacing w:line="440" w:lineRule="exact"/>
        <w:ind w:left="420" w:hangingChars="200" w:hanging="420"/>
      </w:pPr>
      <w:r w:rsidRPr="004C30ED">
        <w:rPr>
          <w:rFonts w:hint="eastAsia"/>
        </w:rPr>
        <w:t>[20]</w:t>
      </w:r>
      <w:r w:rsidRPr="004C30ED">
        <w:rPr>
          <w:rFonts w:hint="eastAsia"/>
        </w:rPr>
        <w:t>赵航</w:t>
      </w:r>
      <w:r w:rsidRPr="004C30ED">
        <w:rPr>
          <w:rFonts w:hint="eastAsia"/>
        </w:rPr>
        <w:t>,</w:t>
      </w:r>
      <w:r w:rsidRPr="004C30ED">
        <w:rPr>
          <w:rFonts w:hint="eastAsia"/>
        </w:rPr>
        <w:t>孙冬梅</w:t>
      </w:r>
      <w:r w:rsidRPr="004C30ED">
        <w:rPr>
          <w:rFonts w:hint="eastAsia"/>
        </w:rPr>
        <w:t>,</w:t>
      </w:r>
      <w:r w:rsidRPr="004C30ED">
        <w:rPr>
          <w:rFonts w:hint="eastAsia"/>
        </w:rPr>
        <w:t>董清卿</w:t>
      </w:r>
      <w:r w:rsidRPr="004C30ED">
        <w:rPr>
          <w:rFonts w:hint="eastAsia"/>
        </w:rPr>
        <w:t>,</w:t>
      </w:r>
      <w:r w:rsidRPr="004C30ED">
        <w:rPr>
          <w:rFonts w:hint="eastAsia"/>
        </w:rPr>
        <w:t>吴潇灿</w:t>
      </w:r>
      <w:r w:rsidRPr="004C30ED">
        <w:rPr>
          <w:rFonts w:hint="eastAsia"/>
        </w:rPr>
        <w:t>.</w:t>
      </w:r>
      <w:r w:rsidRPr="004C30ED">
        <w:rPr>
          <w:rFonts w:hint="eastAsia"/>
        </w:rPr>
        <w:t>基于双目视觉测量系统的特征点匹配研究</w:t>
      </w:r>
      <w:r w:rsidRPr="004C30ED">
        <w:rPr>
          <w:rFonts w:hint="eastAsia"/>
        </w:rPr>
        <w:t>[J].</w:t>
      </w:r>
      <w:r w:rsidRPr="004C30ED">
        <w:rPr>
          <w:rFonts w:hint="eastAsia"/>
        </w:rPr>
        <w:t>现代电子技术</w:t>
      </w:r>
      <w:r w:rsidRPr="004C30ED">
        <w:rPr>
          <w:rFonts w:hint="eastAsia"/>
        </w:rPr>
        <w:t>,2019,42(23):154-157+162.</w:t>
      </w:r>
    </w:p>
    <w:p w14:paraId="0D97C7A6" w14:textId="77777777" w:rsidR="00693B9F" w:rsidRPr="004C30ED" w:rsidRDefault="00693B9F" w:rsidP="00693B9F">
      <w:pPr>
        <w:spacing w:line="440" w:lineRule="exact"/>
        <w:ind w:left="420" w:hangingChars="200" w:hanging="420"/>
      </w:pPr>
      <w:r w:rsidRPr="004C30ED">
        <w:rPr>
          <w:rFonts w:hint="eastAsia"/>
        </w:rPr>
        <w:t>[21]</w:t>
      </w:r>
      <w:r w:rsidRPr="004C30ED">
        <w:rPr>
          <w:rFonts w:hint="eastAsia"/>
        </w:rPr>
        <w:t>杨晨曦</w:t>
      </w:r>
      <w:r w:rsidRPr="004C30ED">
        <w:rPr>
          <w:rFonts w:hint="eastAsia"/>
        </w:rPr>
        <w:t>,</w:t>
      </w:r>
      <w:r w:rsidRPr="004C30ED">
        <w:rPr>
          <w:rFonts w:hint="eastAsia"/>
        </w:rPr>
        <w:t>华云松</w:t>
      </w:r>
      <w:r w:rsidRPr="004C30ED">
        <w:rPr>
          <w:rFonts w:hint="eastAsia"/>
        </w:rPr>
        <w:t>.</w:t>
      </w:r>
      <w:r w:rsidRPr="004C30ED">
        <w:rPr>
          <w:rFonts w:hint="eastAsia"/>
        </w:rPr>
        <w:t>基于双目立体视觉的目标物测距研究</w:t>
      </w:r>
      <w:r w:rsidRPr="004C30ED">
        <w:rPr>
          <w:rFonts w:hint="eastAsia"/>
        </w:rPr>
        <w:t>[J].</w:t>
      </w:r>
      <w:r w:rsidRPr="004C30ED">
        <w:rPr>
          <w:rFonts w:hint="eastAsia"/>
        </w:rPr>
        <w:t>软件</w:t>
      </w:r>
      <w:r w:rsidRPr="004C30ED">
        <w:rPr>
          <w:rFonts w:hint="eastAsia"/>
        </w:rPr>
        <w:t>,2020,41(01):128-132.</w:t>
      </w:r>
    </w:p>
    <w:p w14:paraId="12D2F470" w14:textId="77777777" w:rsidR="00693B9F" w:rsidRPr="004C30ED" w:rsidRDefault="00693B9F" w:rsidP="00693B9F">
      <w:pPr>
        <w:spacing w:line="440" w:lineRule="exact"/>
        <w:ind w:left="420" w:hangingChars="200" w:hanging="420"/>
      </w:pPr>
      <w:r w:rsidRPr="004C30ED">
        <w:t>[</w:t>
      </w:r>
      <w:r w:rsidRPr="004C30ED">
        <w:rPr>
          <w:rFonts w:hint="eastAsia"/>
        </w:rPr>
        <w:t>22</w:t>
      </w:r>
      <w:r w:rsidRPr="004C30ED">
        <w:t xml:space="preserve">] Ma K, Zhou H, Li J, et al. Design of Binocular Stereo Vision System with Parallel Optical </w:t>
      </w:r>
      <w:proofErr w:type="spellStart"/>
      <w:r w:rsidRPr="004C30ED">
        <w:t>Axesand</w:t>
      </w:r>
      <w:proofErr w:type="spellEnd"/>
      <w:r w:rsidRPr="004C30ED">
        <w:t xml:space="preserve"> Image 3D Reconstruction[C]//2019 China-Qatar International Workshop on Artificial Intelligence and Applications to Intelligent Manufacturing (AIAIM). IEEE, 2019: 59-62.</w:t>
      </w:r>
    </w:p>
    <w:p w14:paraId="41F82AF4" w14:textId="77777777" w:rsidR="00693B9F" w:rsidRPr="004C30ED" w:rsidRDefault="00693B9F" w:rsidP="00693B9F">
      <w:pPr>
        <w:spacing w:line="440" w:lineRule="exact"/>
        <w:ind w:left="420" w:hangingChars="200" w:hanging="420"/>
      </w:pPr>
      <w:r w:rsidRPr="004C30ED">
        <w:t>[</w:t>
      </w:r>
      <w:r w:rsidRPr="004C30ED">
        <w:rPr>
          <w:rFonts w:hint="eastAsia"/>
        </w:rPr>
        <w:t>23</w:t>
      </w:r>
      <w:r w:rsidRPr="004C30ED">
        <w:t>] Sun J, Zhang Y, Cheng X. A high precision 3D reconstruction method for bend tube axis based on binocular stereo vision[J]. Optics express, 2019, 27(3): 2292-2304.</w:t>
      </w:r>
    </w:p>
    <w:p w14:paraId="6894AA4E" w14:textId="4FB24175" w:rsidR="00693B9F" w:rsidRDefault="00693B9F" w:rsidP="00693B9F">
      <w:pPr>
        <w:spacing w:line="440" w:lineRule="exact"/>
        <w:ind w:left="420" w:hangingChars="200" w:hanging="420"/>
      </w:pPr>
      <w:r w:rsidRPr="004C30ED">
        <w:t>[</w:t>
      </w:r>
      <w:r w:rsidRPr="004C30ED">
        <w:rPr>
          <w:rFonts w:hint="eastAsia"/>
        </w:rPr>
        <w:t>24</w:t>
      </w:r>
      <w:r w:rsidRPr="004C30ED">
        <w:t>] Sun X, Jiang Y, Ji Y, et al. Distance measurement system based on binocular stereo vision[C]//IOP Conference Series: Earth and Environmental Science. IOP Publishing, 2019, 252(5): 51-63.</w:t>
      </w:r>
    </w:p>
    <w:p w14:paraId="048610E1" w14:textId="2A628E1B" w:rsidR="00D4092B" w:rsidRDefault="00D4092B" w:rsidP="00693B9F">
      <w:pPr>
        <w:spacing w:line="440" w:lineRule="exact"/>
        <w:ind w:left="420" w:hangingChars="200" w:hanging="420"/>
      </w:pPr>
      <w:r>
        <w:rPr>
          <w:rFonts w:hint="eastAsia"/>
        </w:rPr>
        <w:t>[25</w:t>
      </w:r>
      <w:r>
        <w:t xml:space="preserve">] </w:t>
      </w:r>
      <w:r w:rsidR="006C270C" w:rsidRPr="006C270C">
        <w:t xml:space="preserve">Hartley, R &amp; Zisserman, A 2003, Multiple View Geometry in Computer Vision (2nd ed), Cambridge University Press, </w:t>
      </w:r>
      <w:proofErr w:type="spellStart"/>
      <w:r w:rsidR="006C270C" w:rsidRPr="006C270C">
        <w:t>Canbridge</w:t>
      </w:r>
      <w:proofErr w:type="spellEnd"/>
      <w:r w:rsidR="006C270C" w:rsidRPr="006C270C">
        <w:t xml:space="preserve"> UK.</w:t>
      </w:r>
    </w:p>
    <w:p w14:paraId="33BAA413" w14:textId="0744E35D" w:rsidR="00DA7F89" w:rsidRDefault="00DA7F89" w:rsidP="00693B9F">
      <w:pPr>
        <w:spacing w:line="440" w:lineRule="exact"/>
        <w:ind w:left="420" w:hangingChars="200" w:hanging="420"/>
      </w:pPr>
      <w:r>
        <w:rPr>
          <w:rFonts w:hint="eastAsia"/>
        </w:rPr>
        <w:t>[</w:t>
      </w:r>
      <w:r>
        <w:t xml:space="preserve">26] </w:t>
      </w:r>
      <w:r w:rsidR="00B850B1">
        <w:rPr>
          <w:rFonts w:hint="eastAsia"/>
        </w:rPr>
        <w:t>计算机算双目立体视觉</w:t>
      </w:r>
      <w:r w:rsidR="00B850B1">
        <w:rPr>
          <w:rFonts w:hint="eastAsia"/>
        </w:rPr>
        <w:t>20</w:t>
      </w:r>
    </w:p>
    <w:p w14:paraId="56FA7ED1" w14:textId="470DDE10" w:rsidR="00AC4A3B" w:rsidRDefault="00AC4A3B" w:rsidP="00AC4A3B">
      <w:pPr>
        <w:spacing w:line="440" w:lineRule="exact"/>
        <w:ind w:left="420" w:hangingChars="200" w:hanging="420"/>
      </w:pPr>
      <w:r>
        <w:rPr>
          <w:rFonts w:hint="eastAsia"/>
        </w:rPr>
        <w:t>[</w:t>
      </w:r>
      <w:r>
        <w:t>27</w:t>
      </w:r>
      <w:r>
        <w:rPr>
          <w:rFonts w:hint="eastAsia"/>
        </w:rPr>
        <w:t>]</w:t>
      </w:r>
      <w:r>
        <w:rPr>
          <w:rFonts w:hint="eastAsia"/>
        </w:rPr>
        <w:t>杨亚男</w:t>
      </w:r>
      <w:r>
        <w:rPr>
          <w:rFonts w:hint="eastAsia"/>
        </w:rPr>
        <w:t>,</w:t>
      </w:r>
      <w:proofErr w:type="gramStart"/>
      <w:r>
        <w:rPr>
          <w:rFonts w:hint="eastAsia"/>
        </w:rPr>
        <w:t>贾渊</w:t>
      </w:r>
      <w:proofErr w:type="gramEnd"/>
      <w:r>
        <w:rPr>
          <w:rFonts w:hint="eastAsia"/>
        </w:rPr>
        <w:t>.</w:t>
      </w:r>
      <w:r>
        <w:rPr>
          <w:rFonts w:hint="eastAsia"/>
        </w:rPr>
        <w:t>基于改进遗传算法的摄像机自标定方法</w:t>
      </w:r>
      <w:r>
        <w:rPr>
          <w:rFonts w:hint="eastAsia"/>
        </w:rPr>
        <w:t>[J].</w:t>
      </w:r>
      <w:r>
        <w:rPr>
          <w:rFonts w:hint="eastAsia"/>
        </w:rPr>
        <w:t>计算机测量与控制</w:t>
      </w:r>
      <w:r>
        <w:rPr>
          <w:rFonts w:hint="eastAsia"/>
        </w:rPr>
        <w:t>,2020,28(02):188-191+196.</w:t>
      </w:r>
    </w:p>
    <w:p w14:paraId="5EEA8353" w14:textId="1C39502F" w:rsidR="00AC4A3B" w:rsidRDefault="00AC4A3B" w:rsidP="00AC4A3B">
      <w:pPr>
        <w:spacing w:line="440" w:lineRule="exact"/>
        <w:ind w:left="420" w:hangingChars="200" w:hanging="420"/>
      </w:pPr>
      <w:r>
        <w:rPr>
          <w:rFonts w:hint="eastAsia"/>
        </w:rPr>
        <w:t>[</w:t>
      </w:r>
      <w:r>
        <w:t>28</w:t>
      </w:r>
      <w:r>
        <w:rPr>
          <w:rFonts w:hint="eastAsia"/>
        </w:rPr>
        <w:t>]</w:t>
      </w:r>
      <w:r>
        <w:rPr>
          <w:rFonts w:hint="eastAsia"/>
        </w:rPr>
        <w:t>王安然</w:t>
      </w:r>
      <w:r>
        <w:rPr>
          <w:rFonts w:hint="eastAsia"/>
        </w:rPr>
        <w:t>,</w:t>
      </w:r>
      <w:r>
        <w:rPr>
          <w:rFonts w:hint="eastAsia"/>
        </w:rPr>
        <w:t>郝向阳</w:t>
      </w:r>
      <w:r>
        <w:rPr>
          <w:rFonts w:hint="eastAsia"/>
        </w:rPr>
        <w:t>,</w:t>
      </w:r>
      <w:r>
        <w:rPr>
          <w:rFonts w:hint="eastAsia"/>
        </w:rPr>
        <w:t>程传奇</w:t>
      </w:r>
      <w:r>
        <w:rPr>
          <w:rFonts w:hint="eastAsia"/>
        </w:rPr>
        <w:t>,</w:t>
      </w:r>
      <w:r>
        <w:rPr>
          <w:rFonts w:hint="eastAsia"/>
        </w:rPr>
        <w:t>贾开开</w:t>
      </w:r>
      <w:r>
        <w:rPr>
          <w:rFonts w:hint="eastAsia"/>
        </w:rPr>
        <w:t>.</w:t>
      </w:r>
      <w:r>
        <w:rPr>
          <w:rFonts w:hint="eastAsia"/>
        </w:rPr>
        <w:t>一种利用多个小标定板的多相机外参数标定方法</w:t>
      </w:r>
      <w:r>
        <w:rPr>
          <w:rFonts w:hint="eastAsia"/>
        </w:rPr>
        <w:t>[J].</w:t>
      </w:r>
      <w:r>
        <w:rPr>
          <w:rFonts w:hint="eastAsia"/>
        </w:rPr>
        <w:t>测绘与空间地理信息</w:t>
      </w:r>
      <w:r>
        <w:rPr>
          <w:rFonts w:hint="eastAsia"/>
        </w:rPr>
        <w:t>,2019,42(06):222-225+229.</w:t>
      </w:r>
    </w:p>
    <w:p w14:paraId="264EA080" w14:textId="605E02E8" w:rsidR="006901C3" w:rsidRDefault="006901C3" w:rsidP="006901C3">
      <w:pPr>
        <w:spacing w:line="440" w:lineRule="exact"/>
        <w:ind w:left="420" w:hangingChars="200" w:hanging="420"/>
      </w:pPr>
      <w:r>
        <w:t>[29]</w:t>
      </w:r>
      <w:r w:rsidR="009E0CF5">
        <w:t xml:space="preserve"> M</w:t>
      </w:r>
      <w:r w:rsidRPr="009E0CF5">
        <w:t>A</w:t>
      </w:r>
      <w:r w:rsidR="009E0CF5">
        <w:t xml:space="preserve"> </w:t>
      </w:r>
      <w:r w:rsidRPr="009E0CF5">
        <w:t>L, LI J, MA J, et al. A Modified Census Transform Based on the Neighborhood Information for Stereo Matching Algorithm: Seventh International Conference on Image and Graphics, 2013[C].</w:t>
      </w:r>
      <w:r>
        <w:t xml:space="preserve"> </w:t>
      </w:r>
    </w:p>
    <w:p w14:paraId="31701276" w14:textId="64C5862D" w:rsidR="006901C3" w:rsidRDefault="006901C3" w:rsidP="006901C3">
      <w:pPr>
        <w:spacing w:line="440" w:lineRule="exact"/>
        <w:ind w:left="420" w:hangingChars="200" w:hanging="420"/>
      </w:pPr>
      <w:r>
        <w:t>[30]</w:t>
      </w:r>
      <w:r w:rsidR="009E0CF5">
        <w:t xml:space="preserve"> </w:t>
      </w:r>
      <w:r>
        <w:t xml:space="preserve">BAIK Y K, JO J H, LEE K M. Fast Census Transform-based Stereo Algorithm using SSE2: The 12th Korea-Japan Joint Workshop on Frontiers of Computer Vision, Tokushima, Japan, 2006[C]. </w:t>
      </w:r>
    </w:p>
    <w:p w14:paraId="6DEA16A5" w14:textId="135E1EE3" w:rsidR="009E0CF5" w:rsidRDefault="009E0CF5" w:rsidP="009E0CF5">
      <w:pPr>
        <w:spacing w:line="440" w:lineRule="exact"/>
        <w:ind w:left="420" w:hangingChars="200" w:hanging="420"/>
      </w:pPr>
      <w:r>
        <w:rPr>
          <w:rFonts w:hint="eastAsia"/>
        </w:rPr>
        <w:t>[</w:t>
      </w:r>
      <w:r>
        <w:t xml:space="preserve">31] KANADE T, KANO H, KIMURA S, et al. Development of a video-rate stereo machine: </w:t>
      </w:r>
      <w:proofErr w:type="spellStart"/>
      <w:r>
        <w:t>Ieee</w:t>
      </w:r>
      <w:proofErr w:type="spellEnd"/>
      <w:r>
        <w:t>/</w:t>
      </w:r>
      <w:proofErr w:type="spellStart"/>
      <w:r>
        <w:t>rsj</w:t>
      </w:r>
      <w:proofErr w:type="spellEnd"/>
      <w:r>
        <w:t xml:space="preserve"> International Conference on Intelligent Robots and Systems 95. ‘human Robot Interaction and </w:t>
      </w:r>
      <w:r>
        <w:lastRenderedPageBreak/>
        <w:t xml:space="preserve">Cooperative Robots’, Proceedings, 2002[C]. </w:t>
      </w:r>
    </w:p>
    <w:p w14:paraId="76E4A4BE" w14:textId="31D5CFE1" w:rsidR="001410D9" w:rsidRDefault="001410D9" w:rsidP="001410D9">
      <w:pPr>
        <w:spacing w:line="440" w:lineRule="exact"/>
        <w:ind w:left="420" w:hangingChars="200" w:hanging="420"/>
      </w:pPr>
      <w:r>
        <w:rPr>
          <w:rFonts w:hint="eastAsia"/>
        </w:rPr>
        <w:t>[</w:t>
      </w:r>
      <w:r>
        <w:t>32] BIRCHFIELD S, TOMASI C. A Pixel Dissimilarity Measure That Is Insensitive to Image Sampling[J]. IEEE Transactions on Pattern Analysis &amp; Machine Intelligence, 1998,20(4):401-406.</w:t>
      </w:r>
    </w:p>
    <w:p w14:paraId="13EAA855" w14:textId="5557037B" w:rsidR="001410D9" w:rsidRDefault="00F32383" w:rsidP="001410D9">
      <w:pPr>
        <w:spacing w:line="440" w:lineRule="exact"/>
        <w:ind w:left="420" w:hangingChars="200" w:hanging="420"/>
      </w:pPr>
      <w:r>
        <w:rPr>
          <w:rFonts w:hint="eastAsia"/>
        </w:rPr>
        <w:t>[</w:t>
      </w:r>
      <w:r>
        <w:t xml:space="preserve">33] </w:t>
      </w:r>
      <w:r>
        <w:rPr>
          <w:rFonts w:hint="eastAsia"/>
        </w:rPr>
        <w:t>邱茂</w:t>
      </w:r>
      <w:r w:rsidRPr="00F32383">
        <w:rPr>
          <w:rFonts w:hint="eastAsia"/>
        </w:rPr>
        <w:t>林</w:t>
      </w:r>
      <w:r>
        <w:rPr>
          <w:rFonts w:hint="eastAsia"/>
        </w:rPr>
        <w:t>,</w:t>
      </w:r>
      <w:r w:rsidRPr="00F32383">
        <w:rPr>
          <w:rFonts w:hint="eastAsia"/>
        </w:rPr>
        <w:t>马颂德</w:t>
      </w:r>
      <w:r>
        <w:rPr>
          <w:rFonts w:hint="eastAsia"/>
        </w:rPr>
        <w:t>,</w:t>
      </w:r>
      <w:r w:rsidRPr="00F32383">
        <w:rPr>
          <w:rFonts w:hint="eastAsia"/>
        </w:rPr>
        <w:t>李毅</w:t>
      </w:r>
      <w:r>
        <w:rPr>
          <w:rFonts w:hint="eastAsia"/>
        </w:rPr>
        <w:t>.</w:t>
      </w:r>
      <w:r w:rsidRPr="00F32383">
        <w:rPr>
          <w:rFonts w:hint="eastAsia"/>
        </w:rPr>
        <w:t>计算机视觉中摄像机定标综述</w:t>
      </w:r>
      <w:r w:rsidRPr="00F32383">
        <w:rPr>
          <w:rFonts w:hint="eastAsia"/>
        </w:rPr>
        <w:t>[J]</w:t>
      </w:r>
      <w:r>
        <w:rPr>
          <w:rFonts w:hint="eastAsia"/>
        </w:rPr>
        <w:t>.</w:t>
      </w:r>
      <w:r w:rsidRPr="00F32383">
        <w:rPr>
          <w:rFonts w:hint="eastAsia"/>
        </w:rPr>
        <w:t>自动化学报</w:t>
      </w:r>
      <w:r>
        <w:rPr>
          <w:rFonts w:hint="eastAsia"/>
        </w:rPr>
        <w:t>,</w:t>
      </w:r>
      <w:r w:rsidRPr="00F32383">
        <w:rPr>
          <w:rFonts w:hint="eastAsia"/>
        </w:rPr>
        <w:t>2000</w:t>
      </w:r>
      <w:r>
        <w:rPr>
          <w:rFonts w:hint="eastAsia"/>
        </w:rPr>
        <w:t>,</w:t>
      </w:r>
      <w:r w:rsidRPr="00F32383">
        <w:rPr>
          <w:rFonts w:hint="eastAsia"/>
        </w:rPr>
        <w:t>26(1)</w:t>
      </w:r>
      <w:r>
        <w:rPr>
          <w:rFonts w:hint="eastAsia"/>
        </w:rPr>
        <w:t>:</w:t>
      </w:r>
      <w:r w:rsidRPr="00F32383">
        <w:rPr>
          <w:rFonts w:hint="eastAsia"/>
        </w:rPr>
        <w:t>43-55</w:t>
      </w:r>
      <w:r w:rsidRPr="00F32383">
        <w:rPr>
          <w:rFonts w:hint="eastAsia"/>
        </w:rPr>
        <w:t>．</w:t>
      </w:r>
    </w:p>
    <w:p w14:paraId="062D5DE1" w14:textId="54AB6457" w:rsidR="004B1D83" w:rsidRDefault="004B1D83" w:rsidP="001410D9">
      <w:pPr>
        <w:spacing w:line="440" w:lineRule="exact"/>
        <w:ind w:left="420" w:hangingChars="200" w:hanging="420"/>
      </w:pPr>
      <w:r>
        <w:rPr>
          <w:rFonts w:hint="eastAsia"/>
        </w:rPr>
        <w:t>[</w:t>
      </w:r>
      <w:r>
        <w:t xml:space="preserve">34] </w:t>
      </w:r>
      <w:r w:rsidR="006C270C" w:rsidRPr="006C270C">
        <w:t xml:space="preserve">Jean-Yves </w:t>
      </w:r>
      <w:proofErr w:type="spellStart"/>
      <w:r w:rsidR="006C270C" w:rsidRPr="006C270C">
        <w:t>Bouguet</w:t>
      </w:r>
      <w:proofErr w:type="spellEnd"/>
      <w:r w:rsidR="006C270C">
        <w:t xml:space="preserve">, Camera calibration toolbox for </w:t>
      </w:r>
      <w:proofErr w:type="spellStart"/>
      <w:r w:rsidR="006C270C">
        <w:t>Matlab</w:t>
      </w:r>
      <w:proofErr w:type="spellEnd"/>
      <w:r w:rsidR="006C270C">
        <w:t xml:space="preserve">, retrieved June 2, 2008, from </w:t>
      </w:r>
      <w:r w:rsidR="00E62BEF" w:rsidRPr="00E62BEF">
        <w:t>http://www.vision.caltech.edu/bouguetj/index.html</w:t>
      </w:r>
    </w:p>
    <w:p w14:paraId="7767AE72" w14:textId="22AE7B33" w:rsidR="00E62BEF" w:rsidRDefault="00E62BEF" w:rsidP="001410D9">
      <w:pPr>
        <w:spacing w:line="440" w:lineRule="exact"/>
        <w:ind w:left="420" w:hangingChars="200" w:hanging="420"/>
      </w:pPr>
      <w:r>
        <w:rPr>
          <w:rFonts w:hint="eastAsia"/>
        </w:rPr>
        <w:t>[</w:t>
      </w:r>
      <w:r>
        <w:t xml:space="preserve">35] </w:t>
      </w:r>
      <w:r w:rsidRPr="00E62BEF">
        <w:t>Hartley, R.I. Theory and Practice of Projective Rectification. International Journal of Computer Vision 35, 115–127 (1999). https://doi.org/10.1023/A:1008115206617</w:t>
      </w:r>
    </w:p>
    <w:p w14:paraId="01286E74" w14:textId="77777777" w:rsidR="00E62BEF" w:rsidRPr="00E62BEF" w:rsidRDefault="00E62BEF" w:rsidP="001410D9">
      <w:pPr>
        <w:spacing w:line="440" w:lineRule="exact"/>
        <w:ind w:left="420" w:hangingChars="200" w:hanging="420"/>
      </w:pPr>
    </w:p>
    <w:p w14:paraId="4EC58333" w14:textId="77777777" w:rsidR="00053B0A" w:rsidRDefault="00053B0A" w:rsidP="00270B4C">
      <w:pPr>
        <w:spacing w:beforeLines="50" w:before="156" w:afterLines="50" w:after="156" w:line="440" w:lineRule="exact"/>
        <w:jc w:val="center"/>
        <w:rPr>
          <w:sz w:val="30"/>
          <w:szCs w:val="30"/>
        </w:rPr>
      </w:pPr>
      <w:r>
        <w:rPr>
          <w:sz w:val="30"/>
          <w:szCs w:val="30"/>
        </w:rPr>
        <w:br w:type="page"/>
      </w:r>
    </w:p>
    <w:p w14:paraId="562A8030" w14:textId="62BB0645" w:rsidR="00270B4C" w:rsidRDefault="00270B4C" w:rsidP="00053B0A">
      <w:pPr>
        <w:pStyle w:val="aff4"/>
        <w:rPr>
          <w:rFonts w:ascii="宋体" w:eastAsia="宋体" w:hAnsi="宋体"/>
        </w:rPr>
      </w:pPr>
      <w:bookmarkStart w:id="116" w:name="_Toc40684985"/>
      <w:r w:rsidRPr="00053B0A">
        <w:rPr>
          <w:rFonts w:ascii="宋体" w:eastAsia="宋体" w:hAnsi="宋体" w:hint="eastAsia"/>
        </w:rPr>
        <w:lastRenderedPageBreak/>
        <w:t>致谢</w:t>
      </w:r>
      <w:bookmarkEnd w:id="116"/>
    </w:p>
    <w:p w14:paraId="3BEC711D" w14:textId="091FFE8D" w:rsidR="00053B0A" w:rsidRPr="000D117C" w:rsidRDefault="00053B0A" w:rsidP="000D117C">
      <w:pPr>
        <w:spacing w:line="440" w:lineRule="exact"/>
        <w:rPr>
          <w:sz w:val="24"/>
        </w:rPr>
      </w:pPr>
      <w:r w:rsidRPr="000D117C">
        <w:rPr>
          <w:sz w:val="24"/>
        </w:rPr>
        <w:tab/>
      </w:r>
      <w:r w:rsidRPr="000D117C">
        <w:rPr>
          <w:rFonts w:hint="eastAsia"/>
          <w:sz w:val="24"/>
        </w:rPr>
        <w:t>时光飞逝，光阴荏苒，四年的时光就这样悄然流逝。在这四年里，不知有多喜怒哀乐，但这一切的一切都将成为我人生记忆里的珍贵回忆。</w:t>
      </w:r>
    </w:p>
    <w:p w14:paraId="2B752BA2" w14:textId="354DDE39" w:rsidR="00053B0A" w:rsidRDefault="00053B0A" w:rsidP="000D117C">
      <w:pPr>
        <w:spacing w:line="440" w:lineRule="exact"/>
        <w:rPr>
          <w:sz w:val="24"/>
        </w:rPr>
      </w:pPr>
      <w:r w:rsidRPr="000D117C">
        <w:rPr>
          <w:sz w:val="24"/>
        </w:rPr>
        <w:tab/>
      </w:r>
      <w:r w:rsidRPr="000D117C">
        <w:rPr>
          <w:rFonts w:hint="eastAsia"/>
          <w:sz w:val="24"/>
        </w:rPr>
        <w:t>首先，我由衷的感谢我的毕设导师储珺老师。从选题前，储珺老师跟我交流想法，到选题时，给我安排指导毕设工作</w:t>
      </w:r>
      <w:r w:rsidR="000D117C" w:rsidRPr="000D117C">
        <w:rPr>
          <w:rFonts w:hint="eastAsia"/>
          <w:sz w:val="24"/>
        </w:rPr>
        <w:t>，</w:t>
      </w:r>
      <w:r w:rsidRPr="000D117C">
        <w:rPr>
          <w:rFonts w:hint="eastAsia"/>
          <w:sz w:val="24"/>
        </w:rPr>
        <w:t>再到日常的工作汇报</w:t>
      </w:r>
      <w:r w:rsidR="000D117C" w:rsidRPr="000D117C">
        <w:rPr>
          <w:rFonts w:hint="eastAsia"/>
          <w:sz w:val="24"/>
        </w:rPr>
        <w:t>指导。这些都无不透露出储珺老师对学生的关爱和对学术的认真严格。在我印象中最为深刻的是每周的工作汇报</w:t>
      </w:r>
      <w:r w:rsidR="000D117C">
        <w:rPr>
          <w:rFonts w:hint="eastAsia"/>
          <w:sz w:val="24"/>
        </w:rPr>
        <w:t>。在汇报会议上，我们每个人分享着每周的工作内容以及遇到的问题，老师都会对我们每个人的工作内容进行评价，对我们遇到的问题进行分析和解答。在一次次的工作中，不仅使我收获到了知识，而且还锻炼了我解决分析问题的能力。正是老师孜孜不倦的指导，</w:t>
      </w:r>
      <w:r w:rsidR="00D642EB">
        <w:rPr>
          <w:rFonts w:hint="eastAsia"/>
          <w:sz w:val="24"/>
        </w:rPr>
        <w:t>使我的毕业设计顺利完成，也让我对新的知识更加向往，更加积极向上。感谢储珺老师，您辛苦了！</w:t>
      </w:r>
    </w:p>
    <w:p w14:paraId="07530887" w14:textId="189EE9DC" w:rsidR="00D642EB" w:rsidRDefault="00D642EB" w:rsidP="000D117C">
      <w:pPr>
        <w:spacing w:line="440" w:lineRule="exact"/>
        <w:rPr>
          <w:sz w:val="24"/>
        </w:rPr>
      </w:pPr>
      <w:r>
        <w:rPr>
          <w:sz w:val="24"/>
        </w:rPr>
        <w:tab/>
      </w:r>
      <w:r>
        <w:rPr>
          <w:rFonts w:hint="eastAsia"/>
          <w:sz w:val="24"/>
        </w:rPr>
        <w:t>同时感谢大学四年陪伴我的室友、同学和家人，正是因为有了他们的存在，我才有源源不断的动力前进。</w:t>
      </w:r>
    </w:p>
    <w:p w14:paraId="05A28C3D" w14:textId="7F0D2E21" w:rsidR="00D642EB" w:rsidRDefault="00D642EB" w:rsidP="000D117C">
      <w:pPr>
        <w:spacing w:line="440" w:lineRule="exact"/>
        <w:rPr>
          <w:sz w:val="24"/>
        </w:rPr>
      </w:pPr>
      <w:r>
        <w:rPr>
          <w:sz w:val="24"/>
        </w:rPr>
        <w:tab/>
      </w:r>
      <w:r>
        <w:rPr>
          <w:rFonts w:hint="eastAsia"/>
          <w:sz w:val="24"/>
        </w:rPr>
        <w:t>最后，感谢各位评委老师能够抽出自己宝贵的时间来检查我的毕设工作，</w:t>
      </w:r>
      <w:r w:rsidR="00962C02">
        <w:rPr>
          <w:rFonts w:hint="eastAsia"/>
          <w:sz w:val="24"/>
        </w:rPr>
        <w:t>把最美好的祝福献给你们，祝老师们永远辛福安康</w:t>
      </w:r>
      <w:r>
        <w:rPr>
          <w:rFonts w:hint="eastAsia"/>
          <w:sz w:val="24"/>
        </w:rPr>
        <w:t>。</w:t>
      </w:r>
    </w:p>
    <w:p w14:paraId="2092DC57" w14:textId="3E70FDA2" w:rsidR="00962C02" w:rsidRPr="000D117C" w:rsidRDefault="00962C02" w:rsidP="00962C02">
      <w:pPr>
        <w:spacing w:line="440" w:lineRule="exact"/>
        <w:ind w:right="960"/>
        <w:rPr>
          <w:sz w:val="24"/>
        </w:rPr>
      </w:pPr>
    </w:p>
    <w:sectPr w:rsidR="00962C02" w:rsidRPr="000D117C" w:rsidSect="00A44FFC">
      <w:headerReference w:type="default" r:id="rId79"/>
      <w:pgSz w:w="11907" w:h="16840" w:code="9"/>
      <w:pgMar w:top="1418" w:right="1418" w:bottom="1418" w:left="1701" w:header="567" w:footer="567" w:gutter="0"/>
      <w:pgNumType w:start="1"/>
      <w:cols w:space="425"/>
      <w:docGrid w:type="linesAndChar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78" w:author="凯 黄" w:date="2020-05-13T22:12:00Z" w:initials="凯">
    <w:p w14:paraId="7168B0B3" w14:textId="516D3200" w:rsidR="007D5827" w:rsidRDefault="007D5827">
      <w:pPr>
        <w:pStyle w:val="aff7"/>
      </w:pPr>
      <w:r>
        <w:rPr>
          <w:rStyle w:val="aff6"/>
        </w:rPr>
        <w:annotationRef/>
      </w:r>
      <w:r>
        <w:rPr>
          <w:rFonts w:hint="eastAsia"/>
        </w:rPr>
        <w:t>相机标定原理</w:t>
      </w:r>
    </w:p>
    <w:p w14:paraId="7DA3F888" w14:textId="3C39A2AE" w:rsidR="007D5827" w:rsidRDefault="007D5827">
      <w:pPr>
        <w:pStyle w:val="aff7"/>
      </w:pPr>
      <w:r>
        <w:rPr>
          <w:rFonts w:hint="eastAsia"/>
        </w:rPr>
        <w:t>张正友相机标定原理</w:t>
      </w:r>
    </w:p>
  </w:comment>
  <w:comment w:id="84" w:author="凯 黄" w:date="2020-05-13T22:14:00Z" w:initials="凯">
    <w:p w14:paraId="0A22C1A9" w14:textId="25894181" w:rsidR="007D5827" w:rsidRDefault="007D5827">
      <w:pPr>
        <w:pStyle w:val="aff7"/>
      </w:pPr>
      <w:r>
        <w:rPr>
          <w:rStyle w:val="aff6"/>
        </w:rPr>
        <w:annotationRef/>
      </w:r>
      <w:r>
        <w:rPr>
          <w:rFonts w:hint="eastAsia"/>
        </w:rPr>
        <w:t>添加畸变校正实验或者第四章加入</w:t>
      </w:r>
    </w:p>
  </w:comment>
  <w:comment w:id="88" w:author="凯 黄" w:date="2020-05-13T22:16:00Z" w:initials="凯">
    <w:p w14:paraId="1DA2A770" w14:textId="5FF20C99" w:rsidR="007D5827" w:rsidRDefault="007D5827">
      <w:pPr>
        <w:pStyle w:val="aff7"/>
      </w:pPr>
      <w:r>
        <w:rPr>
          <w:rStyle w:val="aff6"/>
        </w:rPr>
        <w:annotationRef/>
      </w:r>
      <w:r>
        <w:rPr>
          <w:rFonts w:hint="eastAsia"/>
        </w:rPr>
        <w:t>添加一个图像校正篇章，内容包括畸变矫正和立体校正，畸变矫正原理，立体校正原理</w:t>
      </w:r>
    </w:p>
  </w:comment>
  <w:comment w:id="93" w:author="凯 黄" w:date="2020-05-13T22:17:00Z" w:initials="凯">
    <w:p w14:paraId="32879A84" w14:textId="12D7EDAB" w:rsidR="007D5827" w:rsidRDefault="007D5827">
      <w:pPr>
        <w:pStyle w:val="aff7"/>
      </w:pPr>
      <w:r>
        <w:rPr>
          <w:rStyle w:val="aff6"/>
        </w:rPr>
        <w:annotationRef/>
      </w:r>
      <w:r>
        <w:rPr>
          <w:rFonts w:hint="eastAsia"/>
        </w:rPr>
        <w:t>S</w:t>
      </w:r>
      <w:r>
        <w:t>AD</w:t>
      </w:r>
      <w:r>
        <w:rPr>
          <w:rFonts w:hint="eastAsia"/>
        </w:rPr>
        <w:t>、</w:t>
      </w:r>
      <w:r>
        <w:rPr>
          <w:rFonts w:hint="eastAsia"/>
        </w:rPr>
        <w:t>B</w:t>
      </w:r>
      <w:r>
        <w:t>M</w:t>
      </w:r>
      <w:r>
        <w:rPr>
          <w:rFonts w:hint="eastAsia"/>
        </w:rPr>
        <w:t>、</w:t>
      </w:r>
      <w:r>
        <w:t>SGBM</w:t>
      </w:r>
      <w:r>
        <w:rPr>
          <w:rFonts w:hint="eastAsia"/>
        </w:rPr>
        <w:t>算法原理流程</w:t>
      </w:r>
    </w:p>
  </w:comment>
  <w:comment w:id="104" w:author="凯 黄" w:date="2020-05-13T22:19:00Z" w:initials="凯">
    <w:p w14:paraId="5690BD8A" w14:textId="09C4491A" w:rsidR="007D5827" w:rsidRDefault="007D5827">
      <w:pPr>
        <w:pStyle w:val="aff7"/>
      </w:pPr>
      <w:r>
        <w:rPr>
          <w:rStyle w:val="aff6"/>
        </w:rPr>
        <w:annotationRef/>
      </w:r>
      <w:r>
        <w:rPr>
          <w:rFonts w:hint="eastAsia"/>
        </w:rPr>
        <w:t>还需添加：</w:t>
      </w:r>
    </w:p>
    <w:p w14:paraId="2F3C6DDA" w14:textId="2AFF3064" w:rsidR="007D5827" w:rsidRDefault="007D5827">
      <w:pPr>
        <w:pStyle w:val="aff7"/>
      </w:pPr>
      <w:r>
        <w:rPr>
          <w:rFonts w:hint="eastAsia"/>
        </w:rPr>
        <w:t>相机标定算法比较</w:t>
      </w:r>
    </w:p>
    <w:p w14:paraId="7688D90E" w14:textId="77777777" w:rsidR="007D5827" w:rsidRDefault="007D5827">
      <w:pPr>
        <w:pStyle w:val="aff7"/>
      </w:pPr>
      <w:r>
        <w:rPr>
          <w:rFonts w:hint="eastAsia"/>
        </w:rPr>
        <w:t>张正友标定法、被动、自主对比</w:t>
      </w:r>
    </w:p>
    <w:p w14:paraId="3F511FA7" w14:textId="77777777" w:rsidR="007D5827" w:rsidRDefault="007D5827">
      <w:pPr>
        <w:pStyle w:val="aff7"/>
      </w:pPr>
      <w:r>
        <w:rPr>
          <w:rFonts w:hint="eastAsia"/>
        </w:rPr>
        <w:t>为什么使用张正友标定法</w:t>
      </w:r>
    </w:p>
    <w:p w14:paraId="00C5724C" w14:textId="31F5D74B" w:rsidR="007D5827" w:rsidRDefault="007D5827">
      <w:pPr>
        <w:pStyle w:val="aff7"/>
      </w:pPr>
    </w:p>
  </w:comment>
  <w:comment w:id="106" w:author="凯 黄" w:date="2020-05-13T22:26:00Z" w:initials="凯">
    <w:p w14:paraId="4840D824" w14:textId="77777777" w:rsidR="007D5827" w:rsidRDefault="007D5827">
      <w:pPr>
        <w:pStyle w:val="aff7"/>
      </w:pPr>
      <w:r>
        <w:rPr>
          <w:rStyle w:val="aff6"/>
        </w:rPr>
        <w:annotationRef/>
      </w:r>
      <w:r>
        <w:rPr>
          <w:rFonts w:hint="eastAsia"/>
        </w:rPr>
        <w:t>实验方案对比太过简单，说服力不强，需要更多的数据对比</w:t>
      </w:r>
    </w:p>
    <w:p w14:paraId="6A5490CC" w14:textId="77777777" w:rsidR="007D5827" w:rsidRDefault="007D5827">
      <w:pPr>
        <w:pStyle w:val="aff7"/>
      </w:pPr>
    </w:p>
    <w:p w14:paraId="4A35287C" w14:textId="6078751E" w:rsidR="007D5827" w:rsidRDefault="007D5827">
      <w:pPr>
        <w:pStyle w:val="aff7"/>
      </w:pPr>
      <w:r>
        <w:rPr>
          <w:rFonts w:hint="eastAsia"/>
        </w:rPr>
        <w:t>视差图的对比</w:t>
      </w:r>
      <w:r>
        <w:rPr>
          <w:rFonts w:hint="eastAsia"/>
        </w:rPr>
        <w:t xml:space="preserve"> </w:t>
      </w:r>
      <w:r>
        <w:rPr>
          <w:rFonts w:hint="eastAsia"/>
        </w:rPr>
        <w:t>要与真实视差图进行对比</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DA3F888" w15:done="0"/>
  <w15:commentEx w15:paraId="0A22C1A9" w15:done="0"/>
  <w15:commentEx w15:paraId="1DA2A770" w15:done="0"/>
  <w15:commentEx w15:paraId="32879A84" w15:done="0"/>
  <w15:commentEx w15:paraId="00C5724C" w15:done="1"/>
  <w15:commentEx w15:paraId="4A35287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66EF4E" w16cex:dateUtc="2020-05-13T14:12:00Z"/>
  <w16cex:commentExtensible w16cex:durableId="2266EFB5" w16cex:dateUtc="2020-05-13T14:14:00Z"/>
  <w16cex:commentExtensible w16cex:durableId="2266F02F" w16cex:dateUtc="2020-05-13T14:16:00Z"/>
  <w16cex:commentExtensible w16cex:durableId="2266F077" w16cex:dateUtc="2020-05-13T14:17:00Z"/>
  <w16cex:commentExtensible w16cex:durableId="2266F0DE" w16cex:dateUtc="2020-05-13T14:19:00Z"/>
  <w16cex:commentExtensible w16cex:durableId="2266F29A" w16cex:dateUtc="2020-05-13T14: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DA3F888" w16cid:durableId="2266EF4E"/>
  <w16cid:commentId w16cid:paraId="0A22C1A9" w16cid:durableId="2266EFB5"/>
  <w16cid:commentId w16cid:paraId="1DA2A770" w16cid:durableId="2266F02F"/>
  <w16cid:commentId w16cid:paraId="32879A84" w16cid:durableId="2266F077"/>
  <w16cid:commentId w16cid:paraId="00C5724C" w16cid:durableId="2266F0DE"/>
  <w16cid:commentId w16cid:paraId="4A35287C" w16cid:durableId="2266F29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35FCFB" w14:textId="77777777" w:rsidR="006022C9" w:rsidRDefault="006022C9">
      <w:r>
        <w:separator/>
      </w:r>
    </w:p>
  </w:endnote>
  <w:endnote w:type="continuationSeparator" w:id="0">
    <w:p w14:paraId="6439B1D3" w14:textId="77777777" w:rsidR="006022C9" w:rsidRDefault="006022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方正黑体简体">
    <w:altName w:val="宋体"/>
    <w:charset w:val="86"/>
    <w:family w:val="auto"/>
    <w:pitch w:val="default"/>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仿宋_GB2312">
    <w:altName w:val="仿宋"/>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方正舒体">
    <w:panose1 w:val="02010601030101010101"/>
    <w:charset w:val="86"/>
    <w:family w:val="auto"/>
    <w:pitch w:val="variable"/>
    <w:sig w:usb0="00000003" w:usb1="080E0000" w:usb2="00000010" w:usb3="00000000" w:csb0="00040000" w:csb1="00000000"/>
  </w:font>
  <w:font w:name="KaiTi">
    <w:charset w:val="86"/>
    <w:family w:val="modern"/>
    <w:pitch w:val="fixed"/>
    <w:sig w:usb0="800002BF" w:usb1="38CF7CFA" w:usb2="00000016" w:usb3="00000000" w:csb0="00040001" w:csb1="00000000"/>
  </w:font>
  <w:font w:name="Georgia">
    <w:panose1 w:val="02040502050405020303"/>
    <w:charset w:val="00"/>
    <w:family w:val="roman"/>
    <w:pitch w:val="variable"/>
    <w:sig w:usb0="00000287" w:usb1="00000000" w:usb2="00000000" w:usb3="00000000" w:csb0="000000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8CB9A3" w14:textId="77777777" w:rsidR="007D5827" w:rsidRDefault="007D5827">
    <w:pPr>
      <w:pStyle w:val="a7"/>
      <w:jc w:val="center"/>
    </w:pPr>
    <w:r>
      <w:fldChar w:fldCharType="begin"/>
    </w:r>
    <w:r>
      <w:instrText>PAGE   \* MERGEFORMAT</w:instrText>
    </w:r>
    <w:r>
      <w:fldChar w:fldCharType="separate"/>
    </w:r>
    <w:r w:rsidRPr="008917BB">
      <w:rPr>
        <w:noProof/>
        <w:lang w:val="zh-CN"/>
      </w:rPr>
      <w:t>5</w:t>
    </w:r>
    <w:r>
      <w:fldChar w:fldCharType="end"/>
    </w:r>
  </w:p>
  <w:p w14:paraId="74BA6CFE" w14:textId="77777777" w:rsidR="007D5827" w:rsidRDefault="007D5827">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707DF0" w14:textId="77777777" w:rsidR="007D5827" w:rsidRDefault="007D5827" w:rsidP="00D06B3D">
    <w:pPr>
      <w:pStyle w:val="a7"/>
      <w:jc w:val="center"/>
    </w:pPr>
    <w:r>
      <w:fldChar w:fldCharType="begin"/>
    </w:r>
    <w:r>
      <w:instrText>PAGE   \* MERGEFORMAT</w:instrText>
    </w:r>
    <w:r>
      <w:fldChar w:fldCharType="separate"/>
    </w:r>
    <w:r w:rsidRPr="008917BB">
      <w:rPr>
        <w:noProof/>
        <w:lang w:val="zh-CN"/>
      </w:rPr>
      <w:t>I</w:t>
    </w:r>
    <w:r>
      <w:fldChar w:fldCharType="end"/>
    </w:r>
  </w:p>
  <w:p w14:paraId="179C29FF" w14:textId="77777777" w:rsidR="007D5827" w:rsidRDefault="007D5827">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EFC0F7" w14:textId="77777777" w:rsidR="006022C9" w:rsidRDefault="006022C9">
      <w:r>
        <w:separator/>
      </w:r>
    </w:p>
  </w:footnote>
  <w:footnote w:type="continuationSeparator" w:id="0">
    <w:p w14:paraId="342DE324" w14:textId="77777777" w:rsidR="006022C9" w:rsidRDefault="006022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FF25EA" w14:textId="77777777" w:rsidR="007D5827" w:rsidRDefault="007D5827">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3A88DB" w14:textId="77777777" w:rsidR="007D5827" w:rsidRPr="00D06B3D" w:rsidRDefault="007D5827" w:rsidP="00D06B3D">
    <w:pPr>
      <w:pStyle w:val="a5"/>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B1C2C4" w14:textId="77777777" w:rsidR="007D5827" w:rsidRDefault="007D5827" w:rsidP="00D06B3D">
    <w:pPr>
      <w:pStyle w:val="a5"/>
      <w:spacing w:line="360" w:lineRule="exact"/>
    </w:pPr>
    <w:r>
      <w:rPr>
        <w:rFonts w:hint="eastAsia"/>
      </w:rPr>
      <w:t>南昌航空</w:t>
    </w:r>
    <w:r>
      <w:t>大学学士学位论文</w:t>
    </w:r>
  </w:p>
  <w:p w14:paraId="3F89CA58" w14:textId="77777777" w:rsidR="007D5827" w:rsidRPr="00D06B3D" w:rsidRDefault="007D5827" w:rsidP="00D06B3D">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CB4433A"/>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7B2A9ADA"/>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B07610A8"/>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38266226"/>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F7984CAE"/>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4438A518"/>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494405D0"/>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3B92AD5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AA2036D6"/>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976CB5CE"/>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27A1052F"/>
    <w:multiLevelType w:val="multilevel"/>
    <w:tmpl w:val="8E5CD180"/>
    <w:lvl w:ilvl="0">
      <w:start w:val="1"/>
      <w:numFmt w:val="decimal"/>
      <w:lvlText w:val="%1."/>
      <w:lvlJc w:val="left"/>
      <w:pPr>
        <w:tabs>
          <w:tab w:val="num" w:pos="360"/>
        </w:tabs>
        <w:ind w:left="360" w:hanging="360"/>
      </w:pPr>
      <w:rPr>
        <w:rFonts w:hint="eastAsia"/>
      </w:rPr>
    </w:lvl>
    <w:lvl w:ilvl="1">
      <w:start w:val="2"/>
      <w:numFmt w:val="decimal"/>
      <w:isLgl/>
      <w:lvlText w:val="%1.%2."/>
      <w:lvlJc w:val="left"/>
      <w:pPr>
        <w:tabs>
          <w:tab w:val="num" w:pos="840"/>
        </w:tabs>
        <w:ind w:left="840" w:hanging="840"/>
      </w:pPr>
      <w:rPr>
        <w:rFonts w:hAnsi="Times New Roman" w:hint="eastAsia"/>
      </w:rPr>
    </w:lvl>
    <w:lvl w:ilvl="2">
      <w:start w:val="2"/>
      <w:numFmt w:val="decimal"/>
      <w:isLgl/>
      <w:lvlText w:val="%1.%2.%3."/>
      <w:lvlJc w:val="left"/>
      <w:pPr>
        <w:tabs>
          <w:tab w:val="num" w:pos="840"/>
        </w:tabs>
        <w:ind w:left="840" w:hanging="840"/>
      </w:pPr>
      <w:rPr>
        <w:rFonts w:hAnsi="Times New Roman" w:hint="eastAsia"/>
      </w:rPr>
    </w:lvl>
    <w:lvl w:ilvl="3">
      <w:start w:val="1"/>
      <w:numFmt w:val="decimal"/>
      <w:isLgl/>
      <w:lvlText w:val="%1.%2.%3.%4."/>
      <w:lvlJc w:val="left"/>
      <w:pPr>
        <w:tabs>
          <w:tab w:val="num" w:pos="1080"/>
        </w:tabs>
        <w:ind w:left="1080" w:hanging="1080"/>
      </w:pPr>
      <w:rPr>
        <w:rFonts w:hAnsi="Times New Roman" w:hint="eastAsia"/>
      </w:rPr>
    </w:lvl>
    <w:lvl w:ilvl="4">
      <w:start w:val="1"/>
      <w:numFmt w:val="decimal"/>
      <w:isLgl/>
      <w:lvlText w:val="%1.%2.%3.%4.%5."/>
      <w:lvlJc w:val="left"/>
      <w:pPr>
        <w:tabs>
          <w:tab w:val="num" w:pos="1440"/>
        </w:tabs>
        <w:ind w:left="1440" w:hanging="1440"/>
      </w:pPr>
      <w:rPr>
        <w:rFonts w:hAnsi="Times New Roman" w:hint="eastAsia"/>
      </w:rPr>
    </w:lvl>
    <w:lvl w:ilvl="5">
      <w:start w:val="1"/>
      <w:numFmt w:val="decimal"/>
      <w:isLgl/>
      <w:lvlText w:val="%1.%2.%3.%4.%5.%6."/>
      <w:lvlJc w:val="left"/>
      <w:pPr>
        <w:tabs>
          <w:tab w:val="num" w:pos="1440"/>
        </w:tabs>
        <w:ind w:left="1440" w:hanging="1440"/>
      </w:pPr>
      <w:rPr>
        <w:rFonts w:hAnsi="Times New Roman" w:hint="eastAsia"/>
      </w:rPr>
    </w:lvl>
    <w:lvl w:ilvl="6">
      <w:start w:val="1"/>
      <w:numFmt w:val="decimal"/>
      <w:isLgl/>
      <w:lvlText w:val="%1.%2.%3.%4.%5.%6.%7."/>
      <w:lvlJc w:val="left"/>
      <w:pPr>
        <w:tabs>
          <w:tab w:val="num" w:pos="1800"/>
        </w:tabs>
        <w:ind w:left="1800" w:hanging="1800"/>
      </w:pPr>
      <w:rPr>
        <w:rFonts w:hAnsi="Times New Roman" w:hint="eastAsia"/>
      </w:rPr>
    </w:lvl>
    <w:lvl w:ilvl="7">
      <w:start w:val="1"/>
      <w:numFmt w:val="decimal"/>
      <w:isLgl/>
      <w:lvlText w:val="%1.%2.%3.%4.%5.%6.%7.%8."/>
      <w:lvlJc w:val="left"/>
      <w:pPr>
        <w:tabs>
          <w:tab w:val="num" w:pos="2160"/>
        </w:tabs>
        <w:ind w:left="2160" w:hanging="2160"/>
      </w:pPr>
      <w:rPr>
        <w:rFonts w:hAnsi="Times New Roman" w:hint="eastAsia"/>
      </w:rPr>
    </w:lvl>
    <w:lvl w:ilvl="8">
      <w:start w:val="1"/>
      <w:numFmt w:val="decimal"/>
      <w:isLgl/>
      <w:lvlText w:val="%1.%2.%3.%4.%5.%6.%7.%8.%9."/>
      <w:lvlJc w:val="left"/>
      <w:pPr>
        <w:tabs>
          <w:tab w:val="num" w:pos="2160"/>
        </w:tabs>
        <w:ind w:left="2160" w:hanging="2160"/>
      </w:pPr>
      <w:rPr>
        <w:rFonts w:hAnsi="Times New Roman" w:hint="eastAsia"/>
      </w:rPr>
    </w:lvl>
  </w:abstractNum>
  <w:abstractNum w:abstractNumId="11" w15:restartNumberingAfterBreak="0">
    <w:nsid w:val="2A123A91"/>
    <w:multiLevelType w:val="multilevel"/>
    <w:tmpl w:val="BED2FC7C"/>
    <w:lvl w:ilvl="0">
      <w:start w:val="1"/>
      <w:numFmt w:val="decimal"/>
      <w:lvlText w:val="%1."/>
      <w:lvlJc w:val="left"/>
      <w:pPr>
        <w:tabs>
          <w:tab w:val="num" w:pos="360"/>
        </w:tabs>
        <w:ind w:left="360" w:hanging="360"/>
      </w:pPr>
      <w:rPr>
        <w:rFonts w:hint="eastAsia"/>
      </w:rPr>
    </w:lvl>
    <w:lvl w:ilvl="1">
      <w:start w:val="2"/>
      <w:numFmt w:val="decimal"/>
      <w:isLgl/>
      <w:lvlText w:val="%1.%2."/>
      <w:lvlJc w:val="left"/>
      <w:pPr>
        <w:tabs>
          <w:tab w:val="num" w:pos="1136"/>
        </w:tabs>
        <w:ind w:left="1136" w:hanging="855"/>
      </w:pPr>
      <w:rPr>
        <w:rFonts w:hint="eastAsia"/>
      </w:rPr>
    </w:lvl>
    <w:lvl w:ilvl="2">
      <w:start w:val="2"/>
      <w:numFmt w:val="decimal"/>
      <w:isLgl/>
      <w:lvlText w:val="%1.%2.%3."/>
      <w:lvlJc w:val="left"/>
      <w:pPr>
        <w:tabs>
          <w:tab w:val="num" w:pos="1642"/>
        </w:tabs>
        <w:ind w:left="1642" w:hanging="1080"/>
      </w:pPr>
      <w:rPr>
        <w:rFonts w:hint="eastAsia"/>
      </w:rPr>
    </w:lvl>
    <w:lvl w:ilvl="3">
      <w:start w:val="1"/>
      <w:numFmt w:val="decimal"/>
      <w:isLgl/>
      <w:lvlText w:val="%1.%2.%3.%4."/>
      <w:lvlJc w:val="left"/>
      <w:pPr>
        <w:tabs>
          <w:tab w:val="num" w:pos="2283"/>
        </w:tabs>
        <w:ind w:left="2283" w:hanging="1440"/>
      </w:pPr>
      <w:rPr>
        <w:rFonts w:hint="eastAsia"/>
      </w:rPr>
    </w:lvl>
    <w:lvl w:ilvl="4">
      <w:start w:val="1"/>
      <w:numFmt w:val="decimal"/>
      <w:isLgl/>
      <w:lvlText w:val="%1.%2.%3.%4.%5."/>
      <w:lvlJc w:val="left"/>
      <w:pPr>
        <w:tabs>
          <w:tab w:val="num" w:pos="2564"/>
        </w:tabs>
        <w:ind w:left="2564" w:hanging="1440"/>
      </w:pPr>
      <w:rPr>
        <w:rFonts w:hint="eastAsia"/>
      </w:rPr>
    </w:lvl>
    <w:lvl w:ilvl="5">
      <w:start w:val="1"/>
      <w:numFmt w:val="decimal"/>
      <w:isLgl/>
      <w:lvlText w:val="%1.%2.%3.%4.%5.%6."/>
      <w:lvlJc w:val="left"/>
      <w:pPr>
        <w:tabs>
          <w:tab w:val="num" w:pos="3205"/>
        </w:tabs>
        <w:ind w:left="3205" w:hanging="1800"/>
      </w:pPr>
      <w:rPr>
        <w:rFonts w:hint="eastAsia"/>
      </w:rPr>
    </w:lvl>
    <w:lvl w:ilvl="6">
      <w:start w:val="1"/>
      <w:numFmt w:val="decimal"/>
      <w:isLgl/>
      <w:lvlText w:val="%1.%2.%3.%4.%5.%6.%7."/>
      <w:lvlJc w:val="left"/>
      <w:pPr>
        <w:tabs>
          <w:tab w:val="num" w:pos="3846"/>
        </w:tabs>
        <w:ind w:left="3846" w:hanging="2160"/>
      </w:pPr>
      <w:rPr>
        <w:rFonts w:hint="eastAsia"/>
      </w:rPr>
    </w:lvl>
    <w:lvl w:ilvl="7">
      <w:start w:val="1"/>
      <w:numFmt w:val="decimal"/>
      <w:isLgl/>
      <w:lvlText w:val="%1.%2.%3.%4.%5.%6.%7.%8."/>
      <w:lvlJc w:val="left"/>
      <w:pPr>
        <w:tabs>
          <w:tab w:val="num" w:pos="4487"/>
        </w:tabs>
        <w:ind w:left="4487" w:hanging="2520"/>
      </w:pPr>
      <w:rPr>
        <w:rFonts w:hint="eastAsia"/>
      </w:rPr>
    </w:lvl>
    <w:lvl w:ilvl="8">
      <w:start w:val="1"/>
      <w:numFmt w:val="decimal"/>
      <w:isLgl/>
      <w:lvlText w:val="%1.%2.%3.%4.%5.%6.%7.%8.%9."/>
      <w:lvlJc w:val="left"/>
      <w:pPr>
        <w:tabs>
          <w:tab w:val="num" w:pos="5128"/>
        </w:tabs>
        <w:ind w:left="5128" w:hanging="2880"/>
      </w:pPr>
      <w:rPr>
        <w:rFonts w:hint="eastAsia"/>
      </w:rPr>
    </w:lvl>
  </w:abstractNum>
  <w:abstractNum w:abstractNumId="12" w15:restartNumberingAfterBreak="0">
    <w:nsid w:val="2B633DF8"/>
    <w:multiLevelType w:val="hybridMultilevel"/>
    <w:tmpl w:val="E0F01CBC"/>
    <w:lvl w:ilvl="0" w:tplc="D3CA69D0">
      <w:start w:val="1"/>
      <w:numFmt w:val="decimalEnclosedCircle"/>
      <w:lvlText w:val="%1"/>
      <w:lvlJc w:val="left"/>
      <w:pPr>
        <w:tabs>
          <w:tab w:val="num" w:pos="435"/>
        </w:tabs>
        <w:ind w:left="435" w:hanging="435"/>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402A5E26"/>
    <w:multiLevelType w:val="hybridMultilevel"/>
    <w:tmpl w:val="EB083000"/>
    <w:lvl w:ilvl="0" w:tplc="F31ACFF0">
      <w:start w:val="6"/>
      <w:numFmt w:val="decimalEnclosedCircle"/>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40610B70"/>
    <w:multiLevelType w:val="hybridMultilevel"/>
    <w:tmpl w:val="E954E52A"/>
    <w:lvl w:ilvl="0" w:tplc="04090001">
      <w:start w:val="1"/>
      <w:numFmt w:val="bullet"/>
      <w:lvlText w:val=""/>
      <w:lvlJc w:val="left"/>
      <w:pPr>
        <w:tabs>
          <w:tab w:val="num" w:pos="982"/>
        </w:tabs>
        <w:ind w:left="982" w:hanging="420"/>
      </w:pPr>
      <w:rPr>
        <w:rFonts w:ascii="Wingdings" w:hAnsi="Wingdings" w:hint="default"/>
      </w:rPr>
    </w:lvl>
    <w:lvl w:ilvl="1" w:tplc="04090003" w:tentative="1">
      <w:start w:val="1"/>
      <w:numFmt w:val="bullet"/>
      <w:lvlText w:val=""/>
      <w:lvlJc w:val="left"/>
      <w:pPr>
        <w:tabs>
          <w:tab w:val="num" w:pos="1402"/>
        </w:tabs>
        <w:ind w:left="1402" w:hanging="420"/>
      </w:pPr>
      <w:rPr>
        <w:rFonts w:ascii="Wingdings" w:hAnsi="Wingdings" w:hint="default"/>
      </w:rPr>
    </w:lvl>
    <w:lvl w:ilvl="2" w:tplc="04090005" w:tentative="1">
      <w:start w:val="1"/>
      <w:numFmt w:val="bullet"/>
      <w:lvlText w:val=""/>
      <w:lvlJc w:val="left"/>
      <w:pPr>
        <w:tabs>
          <w:tab w:val="num" w:pos="1822"/>
        </w:tabs>
        <w:ind w:left="1822" w:hanging="420"/>
      </w:pPr>
      <w:rPr>
        <w:rFonts w:ascii="Wingdings" w:hAnsi="Wingdings" w:hint="default"/>
      </w:rPr>
    </w:lvl>
    <w:lvl w:ilvl="3" w:tplc="04090001" w:tentative="1">
      <w:start w:val="1"/>
      <w:numFmt w:val="bullet"/>
      <w:lvlText w:val=""/>
      <w:lvlJc w:val="left"/>
      <w:pPr>
        <w:tabs>
          <w:tab w:val="num" w:pos="2242"/>
        </w:tabs>
        <w:ind w:left="2242" w:hanging="420"/>
      </w:pPr>
      <w:rPr>
        <w:rFonts w:ascii="Wingdings" w:hAnsi="Wingdings" w:hint="default"/>
      </w:rPr>
    </w:lvl>
    <w:lvl w:ilvl="4" w:tplc="04090003" w:tentative="1">
      <w:start w:val="1"/>
      <w:numFmt w:val="bullet"/>
      <w:lvlText w:val=""/>
      <w:lvlJc w:val="left"/>
      <w:pPr>
        <w:tabs>
          <w:tab w:val="num" w:pos="2662"/>
        </w:tabs>
        <w:ind w:left="2662" w:hanging="420"/>
      </w:pPr>
      <w:rPr>
        <w:rFonts w:ascii="Wingdings" w:hAnsi="Wingdings" w:hint="default"/>
      </w:rPr>
    </w:lvl>
    <w:lvl w:ilvl="5" w:tplc="04090005" w:tentative="1">
      <w:start w:val="1"/>
      <w:numFmt w:val="bullet"/>
      <w:lvlText w:val=""/>
      <w:lvlJc w:val="left"/>
      <w:pPr>
        <w:tabs>
          <w:tab w:val="num" w:pos="3082"/>
        </w:tabs>
        <w:ind w:left="3082" w:hanging="420"/>
      </w:pPr>
      <w:rPr>
        <w:rFonts w:ascii="Wingdings" w:hAnsi="Wingdings" w:hint="default"/>
      </w:rPr>
    </w:lvl>
    <w:lvl w:ilvl="6" w:tplc="04090001" w:tentative="1">
      <w:start w:val="1"/>
      <w:numFmt w:val="bullet"/>
      <w:lvlText w:val=""/>
      <w:lvlJc w:val="left"/>
      <w:pPr>
        <w:tabs>
          <w:tab w:val="num" w:pos="3502"/>
        </w:tabs>
        <w:ind w:left="3502" w:hanging="420"/>
      </w:pPr>
      <w:rPr>
        <w:rFonts w:ascii="Wingdings" w:hAnsi="Wingdings" w:hint="default"/>
      </w:rPr>
    </w:lvl>
    <w:lvl w:ilvl="7" w:tplc="04090003" w:tentative="1">
      <w:start w:val="1"/>
      <w:numFmt w:val="bullet"/>
      <w:lvlText w:val=""/>
      <w:lvlJc w:val="left"/>
      <w:pPr>
        <w:tabs>
          <w:tab w:val="num" w:pos="3922"/>
        </w:tabs>
        <w:ind w:left="3922" w:hanging="420"/>
      </w:pPr>
      <w:rPr>
        <w:rFonts w:ascii="Wingdings" w:hAnsi="Wingdings" w:hint="default"/>
      </w:rPr>
    </w:lvl>
    <w:lvl w:ilvl="8" w:tplc="04090005" w:tentative="1">
      <w:start w:val="1"/>
      <w:numFmt w:val="bullet"/>
      <w:lvlText w:val=""/>
      <w:lvlJc w:val="left"/>
      <w:pPr>
        <w:tabs>
          <w:tab w:val="num" w:pos="4342"/>
        </w:tabs>
        <w:ind w:left="4342" w:hanging="420"/>
      </w:pPr>
      <w:rPr>
        <w:rFonts w:ascii="Wingdings" w:hAnsi="Wingdings" w:hint="default"/>
      </w:rPr>
    </w:lvl>
  </w:abstractNum>
  <w:abstractNum w:abstractNumId="15" w15:restartNumberingAfterBreak="0">
    <w:nsid w:val="4B4F6014"/>
    <w:multiLevelType w:val="hybridMultilevel"/>
    <w:tmpl w:val="1C08E322"/>
    <w:lvl w:ilvl="0" w:tplc="239A1D0E">
      <w:start w:val="1"/>
      <w:numFmt w:val="japaneseCounting"/>
      <w:lvlText w:val="%1、"/>
      <w:lvlJc w:val="left"/>
      <w:pPr>
        <w:tabs>
          <w:tab w:val="num" w:pos="720"/>
        </w:tabs>
        <w:ind w:left="720" w:hanging="720"/>
      </w:pPr>
      <w:rPr>
        <w:rFonts w:hint="eastAsia"/>
      </w:rPr>
    </w:lvl>
    <w:lvl w:ilvl="1" w:tplc="04090001">
      <w:start w:val="1"/>
      <w:numFmt w:val="bullet"/>
      <w:lvlText w:val=""/>
      <w:lvlJc w:val="left"/>
      <w:pPr>
        <w:tabs>
          <w:tab w:val="num" w:pos="840"/>
        </w:tabs>
        <w:ind w:left="840" w:hanging="420"/>
      </w:pPr>
      <w:rPr>
        <w:rFonts w:ascii="Wingdings" w:hAnsi="Wingding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511E2C7D"/>
    <w:multiLevelType w:val="hybridMultilevel"/>
    <w:tmpl w:val="C3648520"/>
    <w:lvl w:ilvl="0" w:tplc="04090001">
      <w:start w:val="1"/>
      <w:numFmt w:val="bullet"/>
      <w:lvlText w:val=""/>
      <w:lvlJc w:val="left"/>
      <w:pPr>
        <w:tabs>
          <w:tab w:val="num" w:pos="982"/>
        </w:tabs>
        <w:ind w:left="982" w:hanging="420"/>
      </w:pPr>
      <w:rPr>
        <w:rFonts w:ascii="Wingdings" w:hAnsi="Wingdings" w:hint="default"/>
      </w:rPr>
    </w:lvl>
    <w:lvl w:ilvl="1" w:tplc="04090003" w:tentative="1">
      <w:start w:val="1"/>
      <w:numFmt w:val="bullet"/>
      <w:lvlText w:val=""/>
      <w:lvlJc w:val="left"/>
      <w:pPr>
        <w:tabs>
          <w:tab w:val="num" w:pos="1402"/>
        </w:tabs>
        <w:ind w:left="1402" w:hanging="420"/>
      </w:pPr>
      <w:rPr>
        <w:rFonts w:ascii="Wingdings" w:hAnsi="Wingdings" w:hint="default"/>
      </w:rPr>
    </w:lvl>
    <w:lvl w:ilvl="2" w:tplc="04090005" w:tentative="1">
      <w:start w:val="1"/>
      <w:numFmt w:val="bullet"/>
      <w:lvlText w:val=""/>
      <w:lvlJc w:val="left"/>
      <w:pPr>
        <w:tabs>
          <w:tab w:val="num" w:pos="1822"/>
        </w:tabs>
        <w:ind w:left="1822" w:hanging="420"/>
      </w:pPr>
      <w:rPr>
        <w:rFonts w:ascii="Wingdings" w:hAnsi="Wingdings" w:hint="default"/>
      </w:rPr>
    </w:lvl>
    <w:lvl w:ilvl="3" w:tplc="04090001" w:tentative="1">
      <w:start w:val="1"/>
      <w:numFmt w:val="bullet"/>
      <w:lvlText w:val=""/>
      <w:lvlJc w:val="left"/>
      <w:pPr>
        <w:tabs>
          <w:tab w:val="num" w:pos="2242"/>
        </w:tabs>
        <w:ind w:left="2242" w:hanging="420"/>
      </w:pPr>
      <w:rPr>
        <w:rFonts w:ascii="Wingdings" w:hAnsi="Wingdings" w:hint="default"/>
      </w:rPr>
    </w:lvl>
    <w:lvl w:ilvl="4" w:tplc="04090003" w:tentative="1">
      <w:start w:val="1"/>
      <w:numFmt w:val="bullet"/>
      <w:lvlText w:val=""/>
      <w:lvlJc w:val="left"/>
      <w:pPr>
        <w:tabs>
          <w:tab w:val="num" w:pos="2662"/>
        </w:tabs>
        <w:ind w:left="2662" w:hanging="420"/>
      </w:pPr>
      <w:rPr>
        <w:rFonts w:ascii="Wingdings" w:hAnsi="Wingdings" w:hint="default"/>
      </w:rPr>
    </w:lvl>
    <w:lvl w:ilvl="5" w:tplc="04090005" w:tentative="1">
      <w:start w:val="1"/>
      <w:numFmt w:val="bullet"/>
      <w:lvlText w:val=""/>
      <w:lvlJc w:val="left"/>
      <w:pPr>
        <w:tabs>
          <w:tab w:val="num" w:pos="3082"/>
        </w:tabs>
        <w:ind w:left="3082" w:hanging="420"/>
      </w:pPr>
      <w:rPr>
        <w:rFonts w:ascii="Wingdings" w:hAnsi="Wingdings" w:hint="default"/>
      </w:rPr>
    </w:lvl>
    <w:lvl w:ilvl="6" w:tplc="04090001" w:tentative="1">
      <w:start w:val="1"/>
      <w:numFmt w:val="bullet"/>
      <w:lvlText w:val=""/>
      <w:lvlJc w:val="left"/>
      <w:pPr>
        <w:tabs>
          <w:tab w:val="num" w:pos="3502"/>
        </w:tabs>
        <w:ind w:left="3502" w:hanging="420"/>
      </w:pPr>
      <w:rPr>
        <w:rFonts w:ascii="Wingdings" w:hAnsi="Wingdings" w:hint="default"/>
      </w:rPr>
    </w:lvl>
    <w:lvl w:ilvl="7" w:tplc="04090003" w:tentative="1">
      <w:start w:val="1"/>
      <w:numFmt w:val="bullet"/>
      <w:lvlText w:val=""/>
      <w:lvlJc w:val="left"/>
      <w:pPr>
        <w:tabs>
          <w:tab w:val="num" w:pos="3922"/>
        </w:tabs>
        <w:ind w:left="3922" w:hanging="420"/>
      </w:pPr>
      <w:rPr>
        <w:rFonts w:ascii="Wingdings" w:hAnsi="Wingdings" w:hint="default"/>
      </w:rPr>
    </w:lvl>
    <w:lvl w:ilvl="8" w:tplc="04090005" w:tentative="1">
      <w:start w:val="1"/>
      <w:numFmt w:val="bullet"/>
      <w:lvlText w:val=""/>
      <w:lvlJc w:val="left"/>
      <w:pPr>
        <w:tabs>
          <w:tab w:val="num" w:pos="4342"/>
        </w:tabs>
        <w:ind w:left="4342" w:hanging="420"/>
      </w:pPr>
      <w:rPr>
        <w:rFonts w:ascii="Wingdings" w:hAnsi="Wingdings" w:hint="default"/>
      </w:rPr>
    </w:lvl>
  </w:abstractNum>
  <w:abstractNum w:abstractNumId="17" w15:restartNumberingAfterBreak="0">
    <w:nsid w:val="512C5B12"/>
    <w:multiLevelType w:val="multilevel"/>
    <w:tmpl w:val="05303D34"/>
    <w:lvl w:ilvl="0">
      <w:start w:val="1"/>
      <w:numFmt w:val="decimal"/>
      <w:lvlText w:val="%1."/>
      <w:lvlJc w:val="left"/>
      <w:pPr>
        <w:tabs>
          <w:tab w:val="num" w:pos="855"/>
        </w:tabs>
        <w:ind w:left="855" w:hanging="855"/>
      </w:pPr>
      <w:rPr>
        <w:rFonts w:hint="eastAsia"/>
      </w:rPr>
    </w:lvl>
    <w:lvl w:ilvl="1">
      <w:start w:val="2"/>
      <w:numFmt w:val="decimal"/>
      <w:lvlText w:val="%1.%2."/>
      <w:lvlJc w:val="left"/>
      <w:pPr>
        <w:tabs>
          <w:tab w:val="num" w:pos="855"/>
        </w:tabs>
        <w:ind w:left="855" w:hanging="855"/>
      </w:pPr>
      <w:rPr>
        <w:rFonts w:hint="eastAsia"/>
      </w:rPr>
    </w:lvl>
    <w:lvl w:ilvl="2">
      <w:start w:val="2"/>
      <w:numFmt w:val="decimal"/>
      <w:lvlText w:val="%1.%2.%3."/>
      <w:lvlJc w:val="left"/>
      <w:pPr>
        <w:tabs>
          <w:tab w:val="num" w:pos="1080"/>
        </w:tabs>
        <w:ind w:left="1080" w:hanging="1080"/>
      </w:pPr>
      <w:rPr>
        <w:rFonts w:hint="eastAsia"/>
      </w:rPr>
    </w:lvl>
    <w:lvl w:ilvl="3">
      <w:start w:val="1"/>
      <w:numFmt w:val="decimal"/>
      <w:lvlText w:val="%1.%2.%3.%4."/>
      <w:lvlJc w:val="left"/>
      <w:pPr>
        <w:tabs>
          <w:tab w:val="num" w:pos="1440"/>
        </w:tabs>
        <w:ind w:left="1440" w:hanging="1440"/>
      </w:pPr>
      <w:rPr>
        <w:rFonts w:hint="eastAsia"/>
      </w:rPr>
    </w:lvl>
    <w:lvl w:ilvl="4">
      <w:start w:val="1"/>
      <w:numFmt w:val="decimal"/>
      <w:lvlText w:val="%1.%2.%3.%4.%5."/>
      <w:lvlJc w:val="left"/>
      <w:pPr>
        <w:tabs>
          <w:tab w:val="num" w:pos="1440"/>
        </w:tabs>
        <w:ind w:left="1440" w:hanging="1440"/>
      </w:pPr>
      <w:rPr>
        <w:rFonts w:hint="eastAsia"/>
      </w:rPr>
    </w:lvl>
    <w:lvl w:ilvl="5">
      <w:start w:val="1"/>
      <w:numFmt w:val="decimal"/>
      <w:lvlText w:val="%1.%2.%3.%4.%5.%6."/>
      <w:lvlJc w:val="left"/>
      <w:pPr>
        <w:tabs>
          <w:tab w:val="num" w:pos="1800"/>
        </w:tabs>
        <w:ind w:left="1800" w:hanging="1800"/>
      </w:pPr>
      <w:rPr>
        <w:rFonts w:hint="eastAsia"/>
      </w:rPr>
    </w:lvl>
    <w:lvl w:ilvl="6">
      <w:start w:val="1"/>
      <w:numFmt w:val="decimal"/>
      <w:lvlText w:val="%1.%2.%3.%4.%5.%6.%7."/>
      <w:lvlJc w:val="left"/>
      <w:pPr>
        <w:tabs>
          <w:tab w:val="num" w:pos="2160"/>
        </w:tabs>
        <w:ind w:left="2160" w:hanging="2160"/>
      </w:pPr>
      <w:rPr>
        <w:rFonts w:hint="eastAsia"/>
      </w:rPr>
    </w:lvl>
    <w:lvl w:ilvl="7">
      <w:start w:val="1"/>
      <w:numFmt w:val="decimal"/>
      <w:lvlText w:val="%1.%2.%3.%4.%5.%6.%7.%8."/>
      <w:lvlJc w:val="left"/>
      <w:pPr>
        <w:tabs>
          <w:tab w:val="num" w:pos="2520"/>
        </w:tabs>
        <w:ind w:left="2520" w:hanging="2520"/>
      </w:pPr>
      <w:rPr>
        <w:rFonts w:hint="eastAsia"/>
      </w:rPr>
    </w:lvl>
    <w:lvl w:ilvl="8">
      <w:start w:val="1"/>
      <w:numFmt w:val="decimal"/>
      <w:lvlText w:val="%1.%2.%3.%4.%5.%6.%7.%8.%9."/>
      <w:lvlJc w:val="left"/>
      <w:pPr>
        <w:tabs>
          <w:tab w:val="num" w:pos="2880"/>
        </w:tabs>
        <w:ind w:left="2880" w:hanging="2880"/>
      </w:pPr>
      <w:rPr>
        <w:rFonts w:hint="eastAsia"/>
      </w:rPr>
    </w:lvl>
  </w:abstractNum>
  <w:abstractNum w:abstractNumId="18" w15:restartNumberingAfterBreak="0">
    <w:nsid w:val="57884682"/>
    <w:multiLevelType w:val="hybridMultilevel"/>
    <w:tmpl w:val="A4CCA1CC"/>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2"/>
  </w:num>
  <w:num w:numId="2">
    <w:abstractNumId w:val="10"/>
  </w:num>
  <w:num w:numId="3">
    <w:abstractNumId w:val="17"/>
  </w:num>
  <w:num w:numId="4">
    <w:abstractNumId w:val="11"/>
  </w:num>
  <w:num w:numId="5">
    <w:abstractNumId w:val="15"/>
  </w:num>
  <w:num w:numId="6">
    <w:abstractNumId w:val="13"/>
  </w:num>
  <w:num w:numId="7">
    <w:abstractNumId w:val="8"/>
  </w:num>
  <w:num w:numId="8">
    <w:abstractNumId w:val="3"/>
  </w:num>
  <w:num w:numId="9">
    <w:abstractNumId w:val="2"/>
  </w:num>
  <w:num w:numId="10">
    <w:abstractNumId w:val="1"/>
  </w:num>
  <w:num w:numId="11">
    <w:abstractNumId w:val="0"/>
  </w:num>
  <w:num w:numId="12">
    <w:abstractNumId w:val="14"/>
  </w:num>
  <w:num w:numId="13">
    <w:abstractNumId w:val="16"/>
  </w:num>
  <w:num w:numId="14">
    <w:abstractNumId w:val="18"/>
  </w:num>
  <w:num w:numId="15">
    <w:abstractNumId w:val="9"/>
  </w:num>
  <w:num w:numId="16">
    <w:abstractNumId w:val="7"/>
  </w:num>
  <w:num w:numId="17">
    <w:abstractNumId w:val="6"/>
  </w:num>
  <w:num w:numId="18">
    <w:abstractNumId w:val="5"/>
  </w:num>
  <w:num w:numId="19">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凯 黄">
    <w15:presenceInfo w15:providerId="Windows Live" w15:userId="ae7d64fc65f62ce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4134"/>
    <w:rsid w:val="00017FC7"/>
    <w:rsid w:val="00020643"/>
    <w:rsid w:val="00021CD7"/>
    <w:rsid w:val="000223C1"/>
    <w:rsid w:val="0002264E"/>
    <w:rsid w:val="000271A1"/>
    <w:rsid w:val="00042F3C"/>
    <w:rsid w:val="00053B0A"/>
    <w:rsid w:val="00073BDF"/>
    <w:rsid w:val="000865F3"/>
    <w:rsid w:val="000A61C1"/>
    <w:rsid w:val="000B5EB2"/>
    <w:rsid w:val="000D117C"/>
    <w:rsid w:val="000D6DF6"/>
    <w:rsid w:val="000F3766"/>
    <w:rsid w:val="00110101"/>
    <w:rsid w:val="00125F1D"/>
    <w:rsid w:val="001375CF"/>
    <w:rsid w:val="00140459"/>
    <w:rsid w:val="001410D9"/>
    <w:rsid w:val="0014196B"/>
    <w:rsid w:val="0015433D"/>
    <w:rsid w:val="00156012"/>
    <w:rsid w:val="001577FA"/>
    <w:rsid w:val="00180840"/>
    <w:rsid w:val="00195921"/>
    <w:rsid w:val="001A09A8"/>
    <w:rsid w:val="001B1B5E"/>
    <w:rsid w:val="001B5100"/>
    <w:rsid w:val="001B7D5C"/>
    <w:rsid w:val="001D605C"/>
    <w:rsid w:val="001E0E77"/>
    <w:rsid w:val="001E21FA"/>
    <w:rsid w:val="001E68F2"/>
    <w:rsid w:val="00215C90"/>
    <w:rsid w:val="00217509"/>
    <w:rsid w:val="002248B5"/>
    <w:rsid w:val="0022792E"/>
    <w:rsid w:val="00233696"/>
    <w:rsid w:val="002350DA"/>
    <w:rsid w:val="002367B0"/>
    <w:rsid w:val="00270AC6"/>
    <w:rsid w:val="00270B4C"/>
    <w:rsid w:val="002741C3"/>
    <w:rsid w:val="00276264"/>
    <w:rsid w:val="00290789"/>
    <w:rsid w:val="00291E2D"/>
    <w:rsid w:val="00296294"/>
    <w:rsid w:val="002A16DD"/>
    <w:rsid w:val="002A4B16"/>
    <w:rsid w:val="002B1D4C"/>
    <w:rsid w:val="002B2692"/>
    <w:rsid w:val="002E05F5"/>
    <w:rsid w:val="002E0C27"/>
    <w:rsid w:val="002E2BEB"/>
    <w:rsid w:val="002E42B4"/>
    <w:rsid w:val="002E6232"/>
    <w:rsid w:val="002F3FDB"/>
    <w:rsid w:val="00300F85"/>
    <w:rsid w:val="00323EEC"/>
    <w:rsid w:val="00347BC0"/>
    <w:rsid w:val="00351505"/>
    <w:rsid w:val="00351928"/>
    <w:rsid w:val="00353585"/>
    <w:rsid w:val="0035473E"/>
    <w:rsid w:val="00355EA2"/>
    <w:rsid w:val="0036181E"/>
    <w:rsid w:val="00363180"/>
    <w:rsid w:val="00367AB2"/>
    <w:rsid w:val="003713F1"/>
    <w:rsid w:val="00376CEE"/>
    <w:rsid w:val="00383C6D"/>
    <w:rsid w:val="00390945"/>
    <w:rsid w:val="003A0F84"/>
    <w:rsid w:val="003A23D6"/>
    <w:rsid w:val="003B7E68"/>
    <w:rsid w:val="003C321B"/>
    <w:rsid w:val="003C4044"/>
    <w:rsid w:val="003D441C"/>
    <w:rsid w:val="003D44A8"/>
    <w:rsid w:val="003F0D0B"/>
    <w:rsid w:val="003F4134"/>
    <w:rsid w:val="004024C8"/>
    <w:rsid w:val="0040700E"/>
    <w:rsid w:val="00410C81"/>
    <w:rsid w:val="00411D25"/>
    <w:rsid w:val="00413BD2"/>
    <w:rsid w:val="0043762B"/>
    <w:rsid w:val="00437FFA"/>
    <w:rsid w:val="00450996"/>
    <w:rsid w:val="00454DF2"/>
    <w:rsid w:val="004563E0"/>
    <w:rsid w:val="00457493"/>
    <w:rsid w:val="004641E4"/>
    <w:rsid w:val="004644C9"/>
    <w:rsid w:val="0046515D"/>
    <w:rsid w:val="00471F3A"/>
    <w:rsid w:val="00477091"/>
    <w:rsid w:val="0048388D"/>
    <w:rsid w:val="004A2F92"/>
    <w:rsid w:val="004B1D83"/>
    <w:rsid w:val="004C13E4"/>
    <w:rsid w:val="004C2CFC"/>
    <w:rsid w:val="004C4ADD"/>
    <w:rsid w:val="004D4584"/>
    <w:rsid w:val="004D4753"/>
    <w:rsid w:val="004E2FBB"/>
    <w:rsid w:val="004F2E14"/>
    <w:rsid w:val="00500228"/>
    <w:rsid w:val="005005B5"/>
    <w:rsid w:val="00501CA3"/>
    <w:rsid w:val="00506D90"/>
    <w:rsid w:val="00540B11"/>
    <w:rsid w:val="0054774A"/>
    <w:rsid w:val="005504E3"/>
    <w:rsid w:val="005555AA"/>
    <w:rsid w:val="00580B9D"/>
    <w:rsid w:val="00581FD9"/>
    <w:rsid w:val="0058216D"/>
    <w:rsid w:val="00586E08"/>
    <w:rsid w:val="0059415F"/>
    <w:rsid w:val="005943D9"/>
    <w:rsid w:val="005A2A9E"/>
    <w:rsid w:val="005B36EA"/>
    <w:rsid w:val="005C44F6"/>
    <w:rsid w:val="005C7E8C"/>
    <w:rsid w:val="005E481D"/>
    <w:rsid w:val="005E6E5E"/>
    <w:rsid w:val="005F0589"/>
    <w:rsid w:val="005F7A4C"/>
    <w:rsid w:val="005F7B33"/>
    <w:rsid w:val="00600B65"/>
    <w:rsid w:val="006011C9"/>
    <w:rsid w:val="006022C9"/>
    <w:rsid w:val="00602928"/>
    <w:rsid w:val="00604C8E"/>
    <w:rsid w:val="00610E7A"/>
    <w:rsid w:val="00613F72"/>
    <w:rsid w:val="006318D9"/>
    <w:rsid w:val="00631911"/>
    <w:rsid w:val="00654AD0"/>
    <w:rsid w:val="00661766"/>
    <w:rsid w:val="006625D7"/>
    <w:rsid w:val="006665CC"/>
    <w:rsid w:val="0067397F"/>
    <w:rsid w:val="00676B75"/>
    <w:rsid w:val="00677B34"/>
    <w:rsid w:val="006901C3"/>
    <w:rsid w:val="00693B9F"/>
    <w:rsid w:val="006A54E1"/>
    <w:rsid w:val="006B075A"/>
    <w:rsid w:val="006B2215"/>
    <w:rsid w:val="006C270C"/>
    <w:rsid w:val="006C40A6"/>
    <w:rsid w:val="006E72F1"/>
    <w:rsid w:val="00703903"/>
    <w:rsid w:val="00710082"/>
    <w:rsid w:val="007168DA"/>
    <w:rsid w:val="00731DAD"/>
    <w:rsid w:val="0074033C"/>
    <w:rsid w:val="00743A95"/>
    <w:rsid w:val="00751053"/>
    <w:rsid w:val="007512A3"/>
    <w:rsid w:val="00761CFB"/>
    <w:rsid w:val="0076344E"/>
    <w:rsid w:val="00765EE1"/>
    <w:rsid w:val="00767361"/>
    <w:rsid w:val="00771AC0"/>
    <w:rsid w:val="007744EF"/>
    <w:rsid w:val="00776305"/>
    <w:rsid w:val="00794A8D"/>
    <w:rsid w:val="007A03BA"/>
    <w:rsid w:val="007A16DA"/>
    <w:rsid w:val="007B387B"/>
    <w:rsid w:val="007B44F0"/>
    <w:rsid w:val="007B777C"/>
    <w:rsid w:val="007C22F0"/>
    <w:rsid w:val="007D3F7E"/>
    <w:rsid w:val="007D5827"/>
    <w:rsid w:val="007D7CCC"/>
    <w:rsid w:val="00804C82"/>
    <w:rsid w:val="00820DBA"/>
    <w:rsid w:val="00821DBA"/>
    <w:rsid w:val="00821F84"/>
    <w:rsid w:val="00830487"/>
    <w:rsid w:val="008335FC"/>
    <w:rsid w:val="00842192"/>
    <w:rsid w:val="0084260D"/>
    <w:rsid w:val="00851243"/>
    <w:rsid w:val="00863C1B"/>
    <w:rsid w:val="008719FA"/>
    <w:rsid w:val="008739E3"/>
    <w:rsid w:val="00875A47"/>
    <w:rsid w:val="0088006A"/>
    <w:rsid w:val="00881382"/>
    <w:rsid w:val="00883C2D"/>
    <w:rsid w:val="008917BB"/>
    <w:rsid w:val="00894B24"/>
    <w:rsid w:val="008A20C4"/>
    <w:rsid w:val="008B2015"/>
    <w:rsid w:val="008E13BD"/>
    <w:rsid w:val="008E2FE5"/>
    <w:rsid w:val="008F21CB"/>
    <w:rsid w:val="0091001B"/>
    <w:rsid w:val="00931302"/>
    <w:rsid w:val="0093161E"/>
    <w:rsid w:val="00940D3A"/>
    <w:rsid w:val="00946D93"/>
    <w:rsid w:val="009500EB"/>
    <w:rsid w:val="00952121"/>
    <w:rsid w:val="009537BD"/>
    <w:rsid w:val="009559E3"/>
    <w:rsid w:val="00955E6F"/>
    <w:rsid w:val="00957761"/>
    <w:rsid w:val="009626F8"/>
    <w:rsid w:val="00962C02"/>
    <w:rsid w:val="0096796D"/>
    <w:rsid w:val="0097197F"/>
    <w:rsid w:val="009757EF"/>
    <w:rsid w:val="00982B03"/>
    <w:rsid w:val="00983005"/>
    <w:rsid w:val="00986F73"/>
    <w:rsid w:val="0098702E"/>
    <w:rsid w:val="009907D2"/>
    <w:rsid w:val="00994380"/>
    <w:rsid w:val="009A1007"/>
    <w:rsid w:val="009A1B5E"/>
    <w:rsid w:val="009A29F3"/>
    <w:rsid w:val="009A5A91"/>
    <w:rsid w:val="009C0F75"/>
    <w:rsid w:val="009C4060"/>
    <w:rsid w:val="009D12ED"/>
    <w:rsid w:val="009D4080"/>
    <w:rsid w:val="009D5073"/>
    <w:rsid w:val="009D6298"/>
    <w:rsid w:val="009E0CF5"/>
    <w:rsid w:val="009E34EB"/>
    <w:rsid w:val="009E7B01"/>
    <w:rsid w:val="009F2FE3"/>
    <w:rsid w:val="00A01DBF"/>
    <w:rsid w:val="00A05004"/>
    <w:rsid w:val="00A05EE6"/>
    <w:rsid w:val="00A0743B"/>
    <w:rsid w:val="00A07D60"/>
    <w:rsid w:val="00A104ED"/>
    <w:rsid w:val="00A17731"/>
    <w:rsid w:val="00A21198"/>
    <w:rsid w:val="00A279B6"/>
    <w:rsid w:val="00A37171"/>
    <w:rsid w:val="00A44FFC"/>
    <w:rsid w:val="00A569E4"/>
    <w:rsid w:val="00A57F0D"/>
    <w:rsid w:val="00A65796"/>
    <w:rsid w:val="00A71752"/>
    <w:rsid w:val="00A81A1C"/>
    <w:rsid w:val="00A84A41"/>
    <w:rsid w:val="00A863C4"/>
    <w:rsid w:val="00A94902"/>
    <w:rsid w:val="00AB62D5"/>
    <w:rsid w:val="00AC33C2"/>
    <w:rsid w:val="00AC449E"/>
    <w:rsid w:val="00AC4A3B"/>
    <w:rsid w:val="00AD0048"/>
    <w:rsid w:val="00AF6587"/>
    <w:rsid w:val="00B031CA"/>
    <w:rsid w:val="00B0357B"/>
    <w:rsid w:val="00B05CF9"/>
    <w:rsid w:val="00B17BF5"/>
    <w:rsid w:val="00B3302F"/>
    <w:rsid w:val="00B447E9"/>
    <w:rsid w:val="00B45578"/>
    <w:rsid w:val="00B50F89"/>
    <w:rsid w:val="00B541BE"/>
    <w:rsid w:val="00B55F12"/>
    <w:rsid w:val="00B60608"/>
    <w:rsid w:val="00B622C1"/>
    <w:rsid w:val="00B6689A"/>
    <w:rsid w:val="00B707CF"/>
    <w:rsid w:val="00B850B1"/>
    <w:rsid w:val="00B9382C"/>
    <w:rsid w:val="00B95411"/>
    <w:rsid w:val="00BB0A8F"/>
    <w:rsid w:val="00BB3DF9"/>
    <w:rsid w:val="00BE0FF0"/>
    <w:rsid w:val="00C152BD"/>
    <w:rsid w:val="00C21DC4"/>
    <w:rsid w:val="00C24374"/>
    <w:rsid w:val="00C26F25"/>
    <w:rsid w:val="00C309F9"/>
    <w:rsid w:val="00C40004"/>
    <w:rsid w:val="00C44702"/>
    <w:rsid w:val="00C461C3"/>
    <w:rsid w:val="00C53CCE"/>
    <w:rsid w:val="00C640B3"/>
    <w:rsid w:val="00C75CFF"/>
    <w:rsid w:val="00C87095"/>
    <w:rsid w:val="00C91F4F"/>
    <w:rsid w:val="00CB098E"/>
    <w:rsid w:val="00CB3748"/>
    <w:rsid w:val="00CB5F59"/>
    <w:rsid w:val="00CC4CA3"/>
    <w:rsid w:val="00CC4F1F"/>
    <w:rsid w:val="00CC5B64"/>
    <w:rsid w:val="00CE2CDA"/>
    <w:rsid w:val="00CE4A7C"/>
    <w:rsid w:val="00CF2612"/>
    <w:rsid w:val="00CF3F6D"/>
    <w:rsid w:val="00CF459B"/>
    <w:rsid w:val="00D0689A"/>
    <w:rsid w:val="00D06B3D"/>
    <w:rsid w:val="00D07EB3"/>
    <w:rsid w:val="00D1224D"/>
    <w:rsid w:val="00D215DF"/>
    <w:rsid w:val="00D22655"/>
    <w:rsid w:val="00D23104"/>
    <w:rsid w:val="00D4092B"/>
    <w:rsid w:val="00D44855"/>
    <w:rsid w:val="00D45728"/>
    <w:rsid w:val="00D468D6"/>
    <w:rsid w:val="00D61090"/>
    <w:rsid w:val="00D63CA3"/>
    <w:rsid w:val="00D642EB"/>
    <w:rsid w:val="00D71BF9"/>
    <w:rsid w:val="00D72667"/>
    <w:rsid w:val="00D743B6"/>
    <w:rsid w:val="00D86D2A"/>
    <w:rsid w:val="00D95821"/>
    <w:rsid w:val="00DA0D77"/>
    <w:rsid w:val="00DA2542"/>
    <w:rsid w:val="00DA7860"/>
    <w:rsid w:val="00DA7F89"/>
    <w:rsid w:val="00DB492F"/>
    <w:rsid w:val="00DB77D0"/>
    <w:rsid w:val="00DC6ABC"/>
    <w:rsid w:val="00DD74FB"/>
    <w:rsid w:val="00DE0FAB"/>
    <w:rsid w:val="00DE523A"/>
    <w:rsid w:val="00DF0D01"/>
    <w:rsid w:val="00DF33E5"/>
    <w:rsid w:val="00E14099"/>
    <w:rsid w:val="00E16D70"/>
    <w:rsid w:val="00E2063D"/>
    <w:rsid w:val="00E32981"/>
    <w:rsid w:val="00E341C3"/>
    <w:rsid w:val="00E51286"/>
    <w:rsid w:val="00E51A25"/>
    <w:rsid w:val="00E5297B"/>
    <w:rsid w:val="00E529FA"/>
    <w:rsid w:val="00E62BEF"/>
    <w:rsid w:val="00E8218D"/>
    <w:rsid w:val="00E85CCE"/>
    <w:rsid w:val="00E94AF4"/>
    <w:rsid w:val="00E95F8E"/>
    <w:rsid w:val="00EA75EC"/>
    <w:rsid w:val="00EB544A"/>
    <w:rsid w:val="00EC7BF5"/>
    <w:rsid w:val="00ED2377"/>
    <w:rsid w:val="00EE16AC"/>
    <w:rsid w:val="00EE216C"/>
    <w:rsid w:val="00EE6C1D"/>
    <w:rsid w:val="00F1470F"/>
    <w:rsid w:val="00F260E0"/>
    <w:rsid w:val="00F26B3C"/>
    <w:rsid w:val="00F32383"/>
    <w:rsid w:val="00F405E4"/>
    <w:rsid w:val="00F43867"/>
    <w:rsid w:val="00F4422A"/>
    <w:rsid w:val="00F44DEB"/>
    <w:rsid w:val="00F46319"/>
    <w:rsid w:val="00F51A99"/>
    <w:rsid w:val="00F56844"/>
    <w:rsid w:val="00F662B4"/>
    <w:rsid w:val="00F840DD"/>
    <w:rsid w:val="00F84BA1"/>
    <w:rsid w:val="00F87F43"/>
    <w:rsid w:val="00F9004E"/>
    <w:rsid w:val="00F950AE"/>
    <w:rsid w:val="00FA3DE4"/>
    <w:rsid w:val="00FB18C4"/>
    <w:rsid w:val="00FB563A"/>
    <w:rsid w:val="00FC2777"/>
    <w:rsid w:val="00FD40E4"/>
    <w:rsid w:val="00FE104F"/>
    <w:rsid w:val="00FE4F57"/>
    <w:rsid w:val="00FF4508"/>
    <w:rsid w:val="00FF75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217C7F"/>
  <w15:chartTrackingRefBased/>
  <w15:docId w15:val="{9B238056-D1E5-4098-8DF7-7AB3580E3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9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500228"/>
    <w:pPr>
      <w:widowControl w:val="0"/>
      <w:jc w:val="both"/>
    </w:pPr>
    <w:rPr>
      <w:kern w:val="2"/>
      <w:sz w:val="21"/>
      <w:szCs w:val="24"/>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rsid w:val="00E85CCE"/>
    <w:pPr>
      <w:keepNext/>
      <w:keepLines/>
      <w:spacing w:before="260" w:after="260" w:line="416" w:lineRule="auto"/>
      <w:outlineLvl w:val="1"/>
    </w:pPr>
    <w:rPr>
      <w:rFonts w:ascii="Calibri Light" w:hAnsi="Calibri Light"/>
      <w:b/>
      <w:bCs/>
      <w:sz w:val="32"/>
      <w:szCs w:val="32"/>
    </w:rPr>
  </w:style>
  <w:style w:type="paragraph" w:styleId="3">
    <w:name w:val="heading 3"/>
    <w:basedOn w:val="a"/>
    <w:next w:val="a"/>
    <w:link w:val="30"/>
    <w:unhideWhenUsed/>
    <w:qFormat/>
    <w:rsid w:val="00E85CC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rPr>
      <w:rFonts w:ascii="宋体" w:hAnsi="宋体"/>
      <w:sz w:val="24"/>
      <w:szCs w:val="28"/>
    </w:rPr>
  </w:style>
  <w:style w:type="paragraph" w:styleId="a5">
    <w:name w:val="header"/>
    <w:basedOn w:val="a"/>
    <w:link w:val="a6"/>
    <w:uiPriority w:val="99"/>
    <w:pPr>
      <w:pBdr>
        <w:bottom w:val="single" w:sz="6" w:space="1" w:color="auto"/>
      </w:pBdr>
      <w:tabs>
        <w:tab w:val="center" w:pos="4153"/>
        <w:tab w:val="right" w:pos="8306"/>
      </w:tabs>
      <w:snapToGrid w:val="0"/>
      <w:jc w:val="center"/>
    </w:pPr>
    <w:rPr>
      <w:sz w:val="18"/>
      <w:szCs w:val="18"/>
    </w:rPr>
  </w:style>
  <w:style w:type="paragraph" w:styleId="a7">
    <w:name w:val="footer"/>
    <w:basedOn w:val="a"/>
    <w:link w:val="a8"/>
    <w:uiPriority w:val="99"/>
    <w:pPr>
      <w:tabs>
        <w:tab w:val="center" w:pos="4153"/>
        <w:tab w:val="right" w:pos="8306"/>
      </w:tabs>
      <w:snapToGrid w:val="0"/>
      <w:jc w:val="left"/>
    </w:pPr>
    <w:rPr>
      <w:sz w:val="18"/>
      <w:szCs w:val="18"/>
    </w:rPr>
  </w:style>
  <w:style w:type="character" w:styleId="a9">
    <w:name w:val="page number"/>
    <w:basedOn w:val="a0"/>
  </w:style>
  <w:style w:type="paragraph" w:customStyle="1" w:styleId="11">
    <w:name w:val="目录 1"/>
    <w:basedOn w:val="a"/>
    <w:next w:val="a"/>
    <w:autoRedefine/>
    <w:uiPriority w:val="39"/>
    <w:rsid w:val="007B777C"/>
    <w:pPr>
      <w:tabs>
        <w:tab w:val="right" w:leader="dot" w:pos="8778"/>
      </w:tabs>
      <w:spacing w:line="400" w:lineRule="exact"/>
      <w:jc w:val="left"/>
    </w:pPr>
    <w:rPr>
      <w:rFonts w:ascii="宋体" w:hAnsi="宋体" w:cs="Calibri"/>
      <w:bCs/>
      <w:caps/>
      <w:noProof/>
      <w:sz w:val="24"/>
    </w:rPr>
  </w:style>
  <w:style w:type="paragraph" w:customStyle="1" w:styleId="21">
    <w:name w:val="目录 2"/>
    <w:basedOn w:val="a"/>
    <w:next w:val="a"/>
    <w:autoRedefine/>
    <w:uiPriority w:val="39"/>
    <w:pPr>
      <w:ind w:left="210"/>
      <w:jc w:val="left"/>
    </w:pPr>
    <w:rPr>
      <w:rFonts w:ascii="Calibri" w:hAnsi="Calibri" w:cs="Calibri"/>
      <w:smallCaps/>
      <w:sz w:val="20"/>
      <w:szCs w:val="20"/>
    </w:rPr>
  </w:style>
  <w:style w:type="paragraph" w:customStyle="1" w:styleId="31">
    <w:name w:val="目录 3"/>
    <w:basedOn w:val="a"/>
    <w:next w:val="a"/>
    <w:autoRedefine/>
    <w:uiPriority w:val="39"/>
    <w:pPr>
      <w:ind w:left="420"/>
      <w:jc w:val="left"/>
    </w:pPr>
    <w:rPr>
      <w:rFonts w:ascii="Calibri" w:hAnsi="Calibri" w:cs="Calibri"/>
      <w:i/>
      <w:iCs/>
      <w:sz w:val="20"/>
      <w:szCs w:val="20"/>
    </w:rPr>
  </w:style>
  <w:style w:type="paragraph" w:customStyle="1" w:styleId="4">
    <w:name w:val="目录 4"/>
    <w:basedOn w:val="a"/>
    <w:next w:val="a"/>
    <w:autoRedefine/>
    <w:semiHidden/>
    <w:pPr>
      <w:ind w:left="630"/>
      <w:jc w:val="left"/>
    </w:pPr>
    <w:rPr>
      <w:rFonts w:ascii="Calibri" w:hAnsi="Calibri" w:cs="Calibri"/>
      <w:sz w:val="18"/>
      <w:szCs w:val="18"/>
    </w:rPr>
  </w:style>
  <w:style w:type="paragraph" w:customStyle="1" w:styleId="5">
    <w:name w:val="目录 5"/>
    <w:basedOn w:val="a"/>
    <w:next w:val="a"/>
    <w:autoRedefine/>
    <w:semiHidden/>
    <w:pPr>
      <w:ind w:left="840"/>
      <w:jc w:val="left"/>
    </w:pPr>
    <w:rPr>
      <w:rFonts w:ascii="Calibri" w:hAnsi="Calibri" w:cs="Calibri"/>
      <w:sz w:val="18"/>
      <w:szCs w:val="18"/>
    </w:rPr>
  </w:style>
  <w:style w:type="paragraph" w:customStyle="1" w:styleId="6">
    <w:name w:val="目录 6"/>
    <w:basedOn w:val="a"/>
    <w:next w:val="a"/>
    <w:autoRedefine/>
    <w:semiHidden/>
    <w:pPr>
      <w:ind w:left="1050"/>
      <w:jc w:val="left"/>
    </w:pPr>
    <w:rPr>
      <w:rFonts w:ascii="Calibri" w:hAnsi="Calibri" w:cs="Calibri"/>
      <w:sz w:val="18"/>
      <w:szCs w:val="18"/>
    </w:rPr>
  </w:style>
  <w:style w:type="paragraph" w:customStyle="1" w:styleId="7">
    <w:name w:val="目录 7"/>
    <w:basedOn w:val="a"/>
    <w:next w:val="a"/>
    <w:autoRedefine/>
    <w:semiHidden/>
    <w:pPr>
      <w:ind w:left="1260"/>
      <w:jc w:val="left"/>
    </w:pPr>
    <w:rPr>
      <w:rFonts w:ascii="Calibri" w:hAnsi="Calibri" w:cs="Calibri"/>
      <w:sz w:val="18"/>
      <w:szCs w:val="18"/>
    </w:rPr>
  </w:style>
  <w:style w:type="paragraph" w:customStyle="1" w:styleId="8">
    <w:name w:val="目录 8"/>
    <w:basedOn w:val="a"/>
    <w:next w:val="a"/>
    <w:autoRedefine/>
    <w:semiHidden/>
    <w:pPr>
      <w:ind w:left="1470"/>
      <w:jc w:val="left"/>
    </w:pPr>
    <w:rPr>
      <w:rFonts w:ascii="Calibri" w:hAnsi="Calibri" w:cs="Calibri"/>
      <w:sz w:val="18"/>
      <w:szCs w:val="18"/>
    </w:rPr>
  </w:style>
  <w:style w:type="paragraph" w:customStyle="1" w:styleId="9">
    <w:name w:val="目录 9"/>
    <w:basedOn w:val="a"/>
    <w:next w:val="a"/>
    <w:autoRedefine/>
    <w:semiHidden/>
    <w:pPr>
      <w:ind w:left="1680"/>
      <w:jc w:val="left"/>
    </w:pPr>
    <w:rPr>
      <w:rFonts w:ascii="Calibri" w:hAnsi="Calibri" w:cs="Calibri"/>
      <w:sz w:val="18"/>
      <w:szCs w:val="18"/>
    </w:rPr>
  </w:style>
  <w:style w:type="character" w:styleId="aa">
    <w:name w:val="Hyperlink"/>
    <w:uiPriority w:val="99"/>
    <w:rPr>
      <w:color w:val="0000FF"/>
      <w:u w:val="single"/>
    </w:rPr>
  </w:style>
  <w:style w:type="paragraph" w:styleId="22">
    <w:name w:val="Body Text 2"/>
    <w:basedOn w:val="a"/>
    <w:rPr>
      <w:rFonts w:ascii="宋体" w:hAnsi="宋体"/>
      <w:b/>
      <w:bCs/>
    </w:rPr>
  </w:style>
  <w:style w:type="paragraph" w:styleId="ab">
    <w:name w:val="Plain Text"/>
    <w:basedOn w:val="a"/>
    <w:rPr>
      <w:rFonts w:ascii="宋体" w:hAnsi="Courier New" w:cs="Courier New"/>
      <w:szCs w:val="21"/>
    </w:rPr>
  </w:style>
  <w:style w:type="paragraph" w:styleId="ac">
    <w:name w:val="Document Map"/>
    <w:basedOn w:val="a"/>
    <w:semiHidden/>
    <w:pPr>
      <w:shd w:val="clear" w:color="auto" w:fill="000080"/>
    </w:pPr>
  </w:style>
  <w:style w:type="table" w:styleId="ad">
    <w:name w:val="Table Grid"/>
    <w:basedOn w:val="a1"/>
    <w:uiPriority w:val="99"/>
    <w:unhideWhenUsed/>
    <w:rsid w:val="00C26F25"/>
    <w:pPr>
      <w:widowControl w:val="0"/>
      <w:jc w:val="both"/>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2">
    <w:name w:val="Table List 3"/>
    <w:basedOn w:val="a1"/>
    <w:rsid w:val="000271A1"/>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character" w:customStyle="1" w:styleId="20">
    <w:name w:val="标题 2 字符"/>
    <w:link w:val="2"/>
    <w:rsid w:val="00E85CCE"/>
    <w:rPr>
      <w:rFonts w:ascii="Calibri Light" w:eastAsia="宋体" w:hAnsi="Calibri Light" w:cs="Times New Roman"/>
      <w:b/>
      <w:bCs/>
      <w:kern w:val="2"/>
      <w:sz w:val="32"/>
      <w:szCs w:val="32"/>
    </w:rPr>
  </w:style>
  <w:style w:type="character" w:customStyle="1" w:styleId="30">
    <w:name w:val="标题 3 字符"/>
    <w:link w:val="3"/>
    <w:rsid w:val="00E85CCE"/>
    <w:rPr>
      <w:b/>
      <w:bCs/>
      <w:kern w:val="2"/>
      <w:sz w:val="32"/>
      <w:szCs w:val="32"/>
    </w:rPr>
  </w:style>
  <w:style w:type="character" w:customStyle="1" w:styleId="a6">
    <w:name w:val="页眉 字符"/>
    <w:link w:val="a5"/>
    <w:uiPriority w:val="99"/>
    <w:rsid w:val="00AC33C2"/>
    <w:rPr>
      <w:kern w:val="2"/>
      <w:sz w:val="18"/>
      <w:szCs w:val="18"/>
    </w:rPr>
  </w:style>
  <w:style w:type="character" w:customStyle="1" w:styleId="a8">
    <w:name w:val="页脚 字符"/>
    <w:link w:val="a7"/>
    <w:uiPriority w:val="99"/>
    <w:rsid w:val="00AC33C2"/>
    <w:rPr>
      <w:kern w:val="2"/>
      <w:sz w:val="18"/>
      <w:szCs w:val="18"/>
    </w:rPr>
  </w:style>
  <w:style w:type="table" w:styleId="23">
    <w:name w:val="Table Colorful 2"/>
    <w:basedOn w:val="a1"/>
    <w:rsid w:val="0058216D"/>
    <w:pPr>
      <w:widowControl w:val="0"/>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33">
    <w:name w:val="立体型 3"/>
    <w:basedOn w:val="a1"/>
    <w:rsid w:val="0058216D"/>
    <w:pPr>
      <w:widowControl w:val="0"/>
      <w:jc w:val="both"/>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ae">
    <w:name w:val="Table Theme"/>
    <w:basedOn w:val="a1"/>
    <w:rsid w:val="0058216D"/>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Body Text Indent"/>
    <w:basedOn w:val="a"/>
    <w:link w:val="af0"/>
    <w:rsid w:val="00291E2D"/>
    <w:pPr>
      <w:spacing w:after="120"/>
      <w:ind w:leftChars="200" w:left="420"/>
    </w:pPr>
  </w:style>
  <w:style w:type="character" w:customStyle="1" w:styleId="af0">
    <w:name w:val="正文文本缩进 字符"/>
    <w:link w:val="af"/>
    <w:rsid w:val="00291E2D"/>
    <w:rPr>
      <w:kern w:val="2"/>
      <w:sz w:val="21"/>
      <w:szCs w:val="24"/>
    </w:rPr>
  </w:style>
  <w:style w:type="character" w:styleId="af1">
    <w:name w:val="Strong"/>
    <w:qFormat/>
    <w:rsid w:val="006B2215"/>
    <w:rPr>
      <w:b/>
      <w:bCs/>
    </w:rPr>
  </w:style>
  <w:style w:type="paragraph" w:styleId="TOC">
    <w:name w:val="TOC Heading"/>
    <w:basedOn w:val="1"/>
    <w:next w:val="a"/>
    <w:uiPriority w:val="39"/>
    <w:unhideWhenUsed/>
    <w:qFormat/>
    <w:rsid w:val="00B95411"/>
    <w:pPr>
      <w:widowControl/>
      <w:spacing w:before="240" w:after="0" w:line="259" w:lineRule="auto"/>
      <w:jc w:val="left"/>
      <w:outlineLvl w:val="9"/>
    </w:pPr>
    <w:rPr>
      <w:rFonts w:ascii="Calibri Light" w:hAnsi="Calibri Light"/>
      <w:b w:val="0"/>
      <w:bCs w:val="0"/>
      <w:color w:val="2E74B5"/>
      <w:kern w:val="0"/>
      <w:sz w:val="32"/>
      <w:szCs w:val="32"/>
    </w:rPr>
  </w:style>
  <w:style w:type="paragraph" w:styleId="af2">
    <w:name w:val="caption"/>
    <w:basedOn w:val="a"/>
    <w:next w:val="a"/>
    <w:link w:val="af3"/>
    <w:unhideWhenUsed/>
    <w:qFormat/>
    <w:rsid w:val="00693B9F"/>
    <w:rPr>
      <w:rFonts w:ascii="等线 Light" w:eastAsia="黑体" w:hAnsi="等线 Light"/>
      <w:sz w:val="20"/>
      <w:szCs w:val="20"/>
    </w:rPr>
  </w:style>
  <w:style w:type="character" w:customStyle="1" w:styleId="10">
    <w:name w:val="标题 1 字符"/>
    <w:link w:val="1"/>
    <w:uiPriority w:val="9"/>
    <w:rsid w:val="002350DA"/>
    <w:rPr>
      <w:b/>
      <w:bCs/>
      <w:kern w:val="44"/>
      <w:sz w:val="44"/>
      <w:szCs w:val="44"/>
    </w:rPr>
  </w:style>
  <w:style w:type="paragraph" w:styleId="af4">
    <w:name w:val="Bibliography"/>
    <w:basedOn w:val="a"/>
    <w:next w:val="a"/>
    <w:uiPriority w:val="37"/>
    <w:unhideWhenUsed/>
    <w:rsid w:val="002350DA"/>
  </w:style>
  <w:style w:type="character" w:styleId="af5">
    <w:name w:val="Placeholder Text"/>
    <w:basedOn w:val="a0"/>
    <w:uiPriority w:val="99"/>
    <w:semiHidden/>
    <w:rsid w:val="00CF459B"/>
    <w:rPr>
      <w:color w:val="808080"/>
    </w:rPr>
  </w:style>
  <w:style w:type="paragraph" w:styleId="af6">
    <w:name w:val="endnote text"/>
    <w:basedOn w:val="a"/>
    <w:link w:val="af7"/>
    <w:rsid w:val="00804C82"/>
    <w:pPr>
      <w:snapToGrid w:val="0"/>
      <w:jc w:val="left"/>
    </w:pPr>
  </w:style>
  <w:style w:type="character" w:customStyle="1" w:styleId="af7">
    <w:name w:val="尾注文本 字符"/>
    <w:basedOn w:val="a0"/>
    <w:link w:val="af6"/>
    <w:rsid w:val="00804C82"/>
    <w:rPr>
      <w:kern w:val="2"/>
      <w:sz w:val="21"/>
      <w:szCs w:val="24"/>
    </w:rPr>
  </w:style>
  <w:style w:type="character" w:styleId="af8">
    <w:name w:val="endnote reference"/>
    <w:basedOn w:val="a0"/>
    <w:rsid w:val="00804C82"/>
    <w:rPr>
      <w:vertAlign w:val="superscript"/>
    </w:rPr>
  </w:style>
  <w:style w:type="paragraph" w:customStyle="1" w:styleId="af9">
    <w:name w:val="公式排序"/>
    <w:basedOn w:val="a"/>
    <w:link w:val="afa"/>
    <w:qFormat/>
    <w:rsid w:val="0040700E"/>
    <w:pPr>
      <w:tabs>
        <w:tab w:val="center" w:pos="340"/>
        <w:tab w:val="center" w:pos="3570"/>
      </w:tabs>
      <w:spacing w:before="240" w:after="240" w:line="440" w:lineRule="exact"/>
      <w:jc w:val="center"/>
      <w:textAlignment w:val="center"/>
    </w:pPr>
    <w:rPr>
      <w:rFonts w:ascii="Cambria Math" w:hAnsi="Cambria Math"/>
    </w:rPr>
  </w:style>
  <w:style w:type="character" w:customStyle="1" w:styleId="afa">
    <w:name w:val="公式排序 字符"/>
    <w:basedOn w:val="a0"/>
    <w:link w:val="af9"/>
    <w:rsid w:val="0040700E"/>
    <w:rPr>
      <w:rFonts w:ascii="Cambria Math" w:hAnsi="Cambria Math"/>
      <w:kern w:val="2"/>
      <w:sz w:val="21"/>
      <w:szCs w:val="24"/>
    </w:rPr>
  </w:style>
  <w:style w:type="paragraph" w:styleId="TOC2">
    <w:name w:val="toc 2"/>
    <w:basedOn w:val="a"/>
    <w:next w:val="a"/>
    <w:autoRedefine/>
    <w:uiPriority w:val="39"/>
    <w:rsid w:val="00351928"/>
    <w:pPr>
      <w:ind w:leftChars="200" w:left="420"/>
    </w:pPr>
  </w:style>
  <w:style w:type="paragraph" w:styleId="TOC1">
    <w:name w:val="toc 1"/>
    <w:basedOn w:val="a"/>
    <w:next w:val="a"/>
    <w:autoRedefine/>
    <w:uiPriority w:val="39"/>
    <w:rsid w:val="00351928"/>
  </w:style>
  <w:style w:type="paragraph" w:styleId="TOC3">
    <w:name w:val="toc 3"/>
    <w:basedOn w:val="a"/>
    <w:next w:val="a"/>
    <w:autoRedefine/>
    <w:uiPriority w:val="39"/>
    <w:rsid w:val="00351928"/>
    <w:pPr>
      <w:ind w:leftChars="400" w:left="840"/>
    </w:pPr>
  </w:style>
  <w:style w:type="paragraph" w:customStyle="1" w:styleId="afb">
    <w:name w:val="论文二级标题"/>
    <w:basedOn w:val="2"/>
    <w:link w:val="afc"/>
    <w:qFormat/>
    <w:rsid w:val="0014196B"/>
    <w:pPr>
      <w:spacing w:beforeLines="50" w:before="156" w:afterLines="50" w:after="156" w:line="440" w:lineRule="exact"/>
    </w:pPr>
    <w:rPr>
      <w:rFonts w:ascii="宋体" w:hAnsi="宋体"/>
      <w:sz w:val="28"/>
      <w:szCs w:val="28"/>
    </w:rPr>
  </w:style>
  <w:style w:type="paragraph" w:customStyle="1" w:styleId="afd">
    <w:name w:val="论文三级标题"/>
    <w:basedOn w:val="3"/>
    <w:link w:val="afe"/>
    <w:qFormat/>
    <w:rsid w:val="00270B4C"/>
    <w:pPr>
      <w:spacing w:beforeLines="50" w:before="156" w:afterLines="50" w:after="156" w:line="440" w:lineRule="exact"/>
    </w:pPr>
    <w:rPr>
      <w:sz w:val="24"/>
      <w:szCs w:val="24"/>
    </w:rPr>
  </w:style>
  <w:style w:type="character" w:customStyle="1" w:styleId="afc">
    <w:name w:val="论文二级标题 字符"/>
    <w:basedOn w:val="20"/>
    <w:link w:val="afb"/>
    <w:rsid w:val="0014196B"/>
    <w:rPr>
      <w:rFonts w:ascii="宋体" w:eastAsia="宋体" w:hAnsi="宋体" w:cs="Times New Roman"/>
      <w:b/>
      <w:bCs/>
      <w:kern w:val="2"/>
      <w:sz w:val="28"/>
      <w:szCs w:val="28"/>
    </w:rPr>
  </w:style>
  <w:style w:type="paragraph" w:customStyle="1" w:styleId="aff">
    <w:name w:val="图表注释"/>
    <w:basedOn w:val="af2"/>
    <w:link w:val="aff0"/>
    <w:qFormat/>
    <w:rsid w:val="00946D93"/>
    <w:pPr>
      <w:jc w:val="center"/>
    </w:pPr>
    <w:rPr>
      <w:rFonts w:ascii="宋体" w:eastAsia="宋体" w:hAnsi="宋体"/>
      <w:b/>
      <w:bCs/>
      <w:sz w:val="21"/>
      <w:szCs w:val="21"/>
    </w:rPr>
  </w:style>
  <w:style w:type="character" w:customStyle="1" w:styleId="afe">
    <w:name w:val="论文三级标题 字符"/>
    <w:basedOn w:val="30"/>
    <w:link w:val="afd"/>
    <w:rsid w:val="00270B4C"/>
    <w:rPr>
      <w:b/>
      <w:bCs/>
      <w:kern w:val="2"/>
      <w:sz w:val="24"/>
      <w:szCs w:val="24"/>
    </w:rPr>
  </w:style>
  <w:style w:type="character" w:styleId="aff1">
    <w:name w:val="Emphasis"/>
    <w:basedOn w:val="a0"/>
    <w:qFormat/>
    <w:rsid w:val="00946D93"/>
    <w:rPr>
      <w:i/>
      <w:iCs/>
    </w:rPr>
  </w:style>
  <w:style w:type="character" w:customStyle="1" w:styleId="af3">
    <w:name w:val="题注 字符"/>
    <w:basedOn w:val="a0"/>
    <w:link w:val="af2"/>
    <w:rsid w:val="00946D93"/>
    <w:rPr>
      <w:rFonts w:ascii="等线 Light" w:eastAsia="黑体" w:hAnsi="等线 Light"/>
      <w:kern w:val="2"/>
    </w:rPr>
  </w:style>
  <w:style w:type="character" w:customStyle="1" w:styleId="aff0">
    <w:name w:val="图表注释 字符"/>
    <w:basedOn w:val="af3"/>
    <w:link w:val="aff"/>
    <w:rsid w:val="00946D93"/>
    <w:rPr>
      <w:rFonts w:ascii="宋体" w:eastAsia="黑体" w:hAnsi="宋体"/>
      <w:b/>
      <w:bCs/>
      <w:kern w:val="2"/>
      <w:sz w:val="21"/>
      <w:szCs w:val="21"/>
    </w:rPr>
  </w:style>
  <w:style w:type="paragraph" w:styleId="aff2">
    <w:name w:val="Subtitle"/>
    <w:basedOn w:val="a"/>
    <w:next w:val="a"/>
    <w:link w:val="aff3"/>
    <w:qFormat/>
    <w:rsid w:val="004C2CFC"/>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3">
    <w:name w:val="副标题 字符"/>
    <w:basedOn w:val="a0"/>
    <w:link w:val="aff2"/>
    <w:rsid w:val="004C2CFC"/>
    <w:rPr>
      <w:rFonts w:asciiTheme="minorHAnsi" w:eastAsiaTheme="minorEastAsia" w:hAnsiTheme="minorHAnsi" w:cstheme="minorBidi"/>
      <w:b/>
      <w:bCs/>
      <w:kern w:val="28"/>
      <w:sz w:val="32"/>
      <w:szCs w:val="32"/>
    </w:rPr>
  </w:style>
  <w:style w:type="character" w:customStyle="1" w:styleId="a4">
    <w:name w:val="正文文本 字符"/>
    <w:basedOn w:val="a0"/>
    <w:link w:val="a3"/>
    <w:rsid w:val="0015433D"/>
    <w:rPr>
      <w:rFonts w:ascii="宋体" w:hAnsi="宋体"/>
      <w:kern w:val="2"/>
      <w:sz w:val="24"/>
      <w:szCs w:val="28"/>
    </w:rPr>
  </w:style>
  <w:style w:type="paragraph" w:styleId="aff4">
    <w:name w:val="Title"/>
    <w:basedOn w:val="a"/>
    <w:next w:val="a"/>
    <w:link w:val="aff5"/>
    <w:qFormat/>
    <w:rsid w:val="00053B0A"/>
    <w:pPr>
      <w:spacing w:before="240" w:after="60"/>
      <w:jc w:val="center"/>
      <w:outlineLvl w:val="0"/>
    </w:pPr>
    <w:rPr>
      <w:rFonts w:asciiTheme="majorHAnsi" w:eastAsiaTheme="majorEastAsia" w:hAnsiTheme="majorHAnsi" w:cstheme="majorBidi"/>
      <w:b/>
      <w:bCs/>
      <w:sz w:val="32"/>
      <w:szCs w:val="32"/>
    </w:rPr>
  </w:style>
  <w:style w:type="character" w:customStyle="1" w:styleId="aff5">
    <w:name w:val="标题 字符"/>
    <w:basedOn w:val="a0"/>
    <w:link w:val="aff4"/>
    <w:rsid w:val="00053B0A"/>
    <w:rPr>
      <w:rFonts w:asciiTheme="majorHAnsi" w:eastAsiaTheme="majorEastAsia" w:hAnsiTheme="majorHAnsi" w:cstheme="majorBidi"/>
      <w:b/>
      <w:bCs/>
      <w:kern w:val="2"/>
      <w:sz w:val="32"/>
      <w:szCs w:val="32"/>
    </w:rPr>
  </w:style>
  <w:style w:type="character" w:styleId="aff6">
    <w:name w:val="annotation reference"/>
    <w:basedOn w:val="a0"/>
    <w:rsid w:val="007C22F0"/>
    <w:rPr>
      <w:sz w:val="21"/>
      <w:szCs w:val="21"/>
    </w:rPr>
  </w:style>
  <w:style w:type="paragraph" w:styleId="aff7">
    <w:name w:val="annotation text"/>
    <w:basedOn w:val="a"/>
    <w:link w:val="aff8"/>
    <w:rsid w:val="007C22F0"/>
    <w:pPr>
      <w:jc w:val="left"/>
    </w:pPr>
  </w:style>
  <w:style w:type="character" w:customStyle="1" w:styleId="aff8">
    <w:name w:val="批注文字 字符"/>
    <w:basedOn w:val="a0"/>
    <w:link w:val="aff7"/>
    <w:rsid w:val="007C22F0"/>
    <w:rPr>
      <w:kern w:val="2"/>
      <w:sz w:val="21"/>
      <w:szCs w:val="24"/>
    </w:rPr>
  </w:style>
  <w:style w:type="paragraph" w:styleId="aff9">
    <w:name w:val="annotation subject"/>
    <w:basedOn w:val="aff7"/>
    <w:next w:val="aff7"/>
    <w:link w:val="affa"/>
    <w:rsid w:val="007C22F0"/>
    <w:rPr>
      <w:b/>
      <w:bCs/>
    </w:rPr>
  </w:style>
  <w:style w:type="character" w:customStyle="1" w:styleId="affa">
    <w:name w:val="批注主题 字符"/>
    <w:basedOn w:val="aff8"/>
    <w:link w:val="aff9"/>
    <w:rsid w:val="007C22F0"/>
    <w:rPr>
      <w:b/>
      <w:bCs/>
      <w:kern w:val="2"/>
      <w:sz w:val="21"/>
      <w:szCs w:val="24"/>
    </w:rPr>
  </w:style>
  <w:style w:type="paragraph" w:styleId="affb">
    <w:name w:val="Balloon Text"/>
    <w:basedOn w:val="a"/>
    <w:link w:val="affc"/>
    <w:rsid w:val="007C22F0"/>
    <w:rPr>
      <w:sz w:val="18"/>
      <w:szCs w:val="18"/>
    </w:rPr>
  </w:style>
  <w:style w:type="character" w:customStyle="1" w:styleId="affc">
    <w:name w:val="批注框文本 字符"/>
    <w:basedOn w:val="a0"/>
    <w:link w:val="affb"/>
    <w:rsid w:val="007C22F0"/>
    <w:rPr>
      <w:kern w:val="2"/>
      <w:sz w:val="18"/>
      <w:szCs w:val="18"/>
    </w:rPr>
  </w:style>
  <w:style w:type="paragraph" w:styleId="affd">
    <w:name w:val="Revision"/>
    <w:hidden/>
    <w:uiPriority w:val="99"/>
    <w:semiHidden/>
    <w:rsid w:val="00B17BF5"/>
    <w:rPr>
      <w:kern w:val="2"/>
      <w:sz w:val="21"/>
      <w:szCs w:val="24"/>
    </w:rPr>
  </w:style>
  <w:style w:type="character" w:styleId="affe">
    <w:name w:val="Unresolved Mention"/>
    <w:basedOn w:val="a0"/>
    <w:uiPriority w:val="99"/>
    <w:semiHidden/>
    <w:unhideWhenUsed/>
    <w:rsid w:val="00E62BEF"/>
    <w:rPr>
      <w:color w:val="605E5C"/>
      <w:shd w:val="clear" w:color="auto" w:fill="E1DFDD"/>
    </w:rPr>
  </w:style>
  <w:style w:type="paragraph" w:customStyle="1" w:styleId="timenewroman">
    <w:name w:val="time new roman"/>
    <w:basedOn w:val="aff"/>
    <w:link w:val="timenewroman0"/>
    <w:qFormat/>
    <w:rsid w:val="00952121"/>
    <w:rPr>
      <w:rFonts w:ascii="Times New Roman" w:eastAsia="Times New Roman" w:hAnsi="Times New Roman"/>
    </w:rPr>
  </w:style>
  <w:style w:type="character" w:customStyle="1" w:styleId="timenewroman0">
    <w:name w:val="time new roman 字符"/>
    <w:basedOn w:val="afa"/>
    <w:link w:val="timenewroman"/>
    <w:rsid w:val="00952121"/>
    <w:rPr>
      <w:rFonts w:ascii="Cambria Math" w:eastAsia="Times New Roman" w:hAnsi="Cambria Math"/>
      <w:b/>
      <w:bCs/>
      <w:kern w:val="2"/>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6586714">
      <w:bodyDiv w:val="1"/>
      <w:marLeft w:val="0"/>
      <w:marRight w:val="0"/>
      <w:marTop w:val="0"/>
      <w:marBottom w:val="0"/>
      <w:divBdr>
        <w:top w:val="none" w:sz="0" w:space="0" w:color="auto"/>
        <w:left w:val="none" w:sz="0" w:space="0" w:color="auto"/>
        <w:bottom w:val="none" w:sz="0" w:space="0" w:color="auto"/>
        <w:right w:val="none" w:sz="0" w:space="0" w:color="auto"/>
      </w:divBdr>
    </w:div>
    <w:div w:id="473107583">
      <w:bodyDiv w:val="1"/>
      <w:marLeft w:val="0"/>
      <w:marRight w:val="0"/>
      <w:marTop w:val="0"/>
      <w:marBottom w:val="0"/>
      <w:divBdr>
        <w:top w:val="none" w:sz="0" w:space="0" w:color="auto"/>
        <w:left w:val="none" w:sz="0" w:space="0" w:color="auto"/>
        <w:bottom w:val="none" w:sz="0" w:space="0" w:color="auto"/>
        <w:right w:val="none" w:sz="0" w:space="0" w:color="auto"/>
      </w:divBdr>
    </w:div>
    <w:div w:id="622657556">
      <w:bodyDiv w:val="1"/>
      <w:marLeft w:val="0"/>
      <w:marRight w:val="0"/>
      <w:marTop w:val="0"/>
      <w:marBottom w:val="0"/>
      <w:divBdr>
        <w:top w:val="none" w:sz="0" w:space="0" w:color="auto"/>
        <w:left w:val="none" w:sz="0" w:space="0" w:color="auto"/>
        <w:bottom w:val="none" w:sz="0" w:space="0" w:color="auto"/>
        <w:right w:val="none" w:sz="0" w:space="0" w:color="auto"/>
      </w:divBdr>
    </w:div>
    <w:div w:id="795564062">
      <w:bodyDiv w:val="1"/>
      <w:marLeft w:val="0"/>
      <w:marRight w:val="0"/>
      <w:marTop w:val="0"/>
      <w:marBottom w:val="0"/>
      <w:divBdr>
        <w:top w:val="none" w:sz="0" w:space="0" w:color="auto"/>
        <w:left w:val="none" w:sz="0" w:space="0" w:color="auto"/>
        <w:bottom w:val="none" w:sz="0" w:space="0" w:color="auto"/>
        <w:right w:val="none" w:sz="0" w:space="0" w:color="auto"/>
      </w:divBdr>
    </w:div>
    <w:div w:id="1020162533">
      <w:bodyDiv w:val="1"/>
      <w:marLeft w:val="0"/>
      <w:marRight w:val="0"/>
      <w:marTop w:val="0"/>
      <w:marBottom w:val="0"/>
      <w:divBdr>
        <w:top w:val="none" w:sz="0" w:space="0" w:color="auto"/>
        <w:left w:val="none" w:sz="0" w:space="0" w:color="auto"/>
        <w:bottom w:val="none" w:sz="0" w:space="0" w:color="auto"/>
        <w:right w:val="none" w:sz="0" w:space="0" w:color="auto"/>
      </w:divBdr>
    </w:div>
    <w:div w:id="1370299995">
      <w:bodyDiv w:val="1"/>
      <w:marLeft w:val="0"/>
      <w:marRight w:val="0"/>
      <w:marTop w:val="0"/>
      <w:marBottom w:val="0"/>
      <w:divBdr>
        <w:top w:val="none" w:sz="0" w:space="0" w:color="auto"/>
        <w:left w:val="none" w:sz="0" w:space="0" w:color="auto"/>
        <w:bottom w:val="none" w:sz="0" w:space="0" w:color="auto"/>
        <w:right w:val="none" w:sz="0" w:space="0" w:color="auto"/>
      </w:divBdr>
    </w:div>
    <w:div w:id="145648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comments" Target="comments.xml"/><Relationship Id="rId39" Type="http://schemas.openxmlformats.org/officeDocument/2006/relationships/image" Target="media/image22.png"/><Relationship Id="rId21" Type="http://schemas.openxmlformats.org/officeDocument/2006/relationships/image" Target="media/image8.jpg"/><Relationship Id="rId34" Type="http://schemas.openxmlformats.org/officeDocument/2006/relationships/image" Target="media/image17.emf"/><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3.png"/><Relationship Id="rId29" Type="http://schemas.microsoft.com/office/2018/08/relationships/commentsExtensible" Target="commentsExtensible.xml"/><Relationship Id="rId11" Type="http://schemas.openxmlformats.org/officeDocument/2006/relationships/image" Target="media/image4.jpeg"/><Relationship Id="rId24" Type="http://schemas.openxmlformats.org/officeDocument/2006/relationships/image" Target="media/image11.png"/><Relationship Id="rId32" Type="http://schemas.openxmlformats.org/officeDocument/2006/relationships/image" Target="media/image15.emf"/><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jpeg"/><Relationship Id="rId58" Type="http://schemas.openxmlformats.org/officeDocument/2006/relationships/image" Target="media/image41.png"/><Relationship Id="rId66" Type="http://schemas.openxmlformats.org/officeDocument/2006/relationships/image" Target="media/image49.jpeg"/><Relationship Id="rId74" Type="http://schemas.openxmlformats.org/officeDocument/2006/relationships/image" Target="media/image57.png"/><Relationship Id="rId79"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6.jpg"/><Relationship Id="rId31" Type="http://schemas.openxmlformats.org/officeDocument/2006/relationships/image" Target="media/image14.emf"/><Relationship Id="rId44" Type="http://schemas.openxmlformats.org/officeDocument/2006/relationships/image" Target="media/image27.png"/><Relationship Id="rId52" Type="http://schemas.openxmlformats.org/officeDocument/2006/relationships/image" Target="media/image35.jpg"/><Relationship Id="rId60" Type="http://schemas.openxmlformats.org/officeDocument/2006/relationships/image" Target="media/image43.png"/><Relationship Id="rId65" Type="http://schemas.openxmlformats.org/officeDocument/2006/relationships/image" Target="media/image48.jpeg"/><Relationship Id="rId73" Type="http://schemas.openxmlformats.org/officeDocument/2006/relationships/image" Target="media/image56.png"/><Relationship Id="rId78" Type="http://schemas.openxmlformats.org/officeDocument/2006/relationships/image" Target="media/image61.png"/><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2.xml"/><Relationship Id="rId22" Type="http://schemas.openxmlformats.org/officeDocument/2006/relationships/image" Target="media/image9.png"/><Relationship Id="rId27" Type="http://schemas.microsoft.com/office/2011/relationships/commentsExtended" Target="commentsExtended.xml"/><Relationship Id="rId30" Type="http://schemas.openxmlformats.org/officeDocument/2006/relationships/image" Target="media/image13.jpg"/><Relationship Id="rId35" Type="http://schemas.openxmlformats.org/officeDocument/2006/relationships/image" Target="media/image18.emf"/><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emf"/><Relationship Id="rId69" Type="http://schemas.openxmlformats.org/officeDocument/2006/relationships/image" Target="media/image52.png"/><Relationship Id="rId77" Type="http://schemas.openxmlformats.org/officeDocument/2006/relationships/image" Target="media/image60.jp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jp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jp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image" Target="media/image37.jp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0.jpg"/><Relationship Id="rId28" Type="http://schemas.microsoft.com/office/2016/09/relationships/commentsIds" Target="commentsIds.xm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占位符1</b:Tag>
    <b:SourceType>ArticleInAPeriodical</b:SourceType>
    <b:Guid>{DDF73597-FB86-464A-9DD3-FD7F3193C0AD}</b:Guid>
    <b:RefOrder>1</b:RefOrder>
  </b:Source>
</b:Sources>
</file>

<file path=customXml/itemProps1.xml><?xml version="1.0" encoding="utf-8"?>
<ds:datastoreItem xmlns:ds="http://schemas.openxmlformats.org/officeDocument/2006/customXml" ds:itemID="{9E905C18-5E49-4B53-A53E-BF7CCB5BEB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611</TotalTime>
  <Pages>48</Pages>
  <Words>5485</Words>
  <Characters>31268</Characters>
  <Application>Microsoft Office Word</Application>
  <DocSecurity>0</DocSecurity>
  <Lines>260</Lines>
  <Paragraphs>73</Paragraphs>
  <ScaleCrop>false</ScaleCrop>
  <HeadingPairs>
    <vt:vector size="2" baseType="variant">
      <vt:variant>
        <vt:lpstr>题目</vt:lpstr>
      </vt:variant>
      <vt:variant>
        <vt:i4>1</vt:i4>
      </vt:variant>
    </vt:vector>
  </HeadingPairs>
  <TitlesOfParts>
    <vt:vector size="1" baseType="lpstr">
      <vt:lpstr>中、英文摘要（各2份）</vt:lpstr>
    </vt:vector>
  </TitlesOfParts>
  <Company>niat</Company>
  <LinksUpToDate>false</LinksUpToDate>
  <CharactersWithSpaces>36680</CharactersWithSpaces>
  <SharedDoc>false</SharedDoc>
  <HLinks>
    <vt:vector size="90" baseType="variant">
      <vt:variant>
        <vt:i4>1507379</vt:i4>
      </vt:variant>
      <vt:variant>
        <vt:i4>86</vt:i4>
      </vt:variant>
      <vt:variant>
        <vt:i4>0</vt:i4>
      </vt:variant>
      <vt:variant>
        <vt:i4>5</vt:i4>
      </vt:variant>
      <vt:variant>
        <vt:lpwstr/>
      </vt:variant>
      <vt:variant>
        <vt:lpwstr>_Toc39481859</vt:lpwstr>
      </vt:variant>
      <vt:variant>
        <vt:i4>1441843</vt:i4>
      </vt:variant>
      <vt:variant>
        <vt:i4>80</vt:i4>
      </vt:variant>
      <vt:variant>
        <vt:i4>0</vt:i4>
      </vt:variant>
      <vt:variant>
        <vt:i4>5</vt:i4>
      </vt:variant>
      <vt:variant>
        <vt:lpwstr/>
      </vt:variant>
      <vt:variant>
        <vt:lpwstr>_Toc39481858</vt:lpwstr>
      </vt:variant>
      <vt:variant>
        <vt:i4>1638451</vt:i4>
      </vt:variant>
      <vt:variant>
        <vt:i4>74</vt:i4>
      </vt:variant>
      <vt:variant>
        <vt:i4>0</vt:i4>
      </vt:variant>
      <vt:variant>
        <vt:i4>5</vt:i4>
      </vt:variant>
      <vt:variant>
        <vt:lpwstr/>
      </vt:variant>
      <vt:variant>
        <vt:lpwstr>_Toc39481857</vt:lpwstr>
      </vt:variant>
      <vt:variant>
        <vt:i4>1572915</vt:i4>
      </vt:variant>
      <vt:variant>
        <vt:i4>68</vt:i4>
      </vt:variant>
      <vt:variant>
        <vt:i4>0</vt:i4>
      </vt:variant>
      <vt:variant>
        <vt:i4>5</vt:i4>
      </vt:variant>
      <vt:variant>
        <vt:lpwstr/>
      </vt:variant>
      <vt:variant>
        <vt:lpwstr>_Toc39481856</vt:lpwstr>
      </vt:variant>
      <vt:variant>
        <vt:i4>1769523</vt:i4>
      </vt:variant>
      <vt:variant>
        <vt:i4>62</vt:i4>
      </vt:variant>
      <vt:variant>
        <vt:i4>0</vt:i4>
      </vt:variant>
      <vt:variant>
        <vt:i4>5</vt:i4>
      </vt:variant>
      <vt:variant>
        <vt:lpwstr/>
      </vt:variant>
      <vt:variant>
        <vt:lpwstr>_Toc39481855</vt:lpwstr>
      </vt:variant>
      <vt:variant>
        <vt:i4>1703987</vt:i4>
      </vt:variant>
      <vt:variant>
        <vt:i4>56</vt:i4>
      </vt:variant>
      <vt:variant>
        <vt:i4>0</vt:i4>
      </vt:variant>
      <vt:variant>
        <vt:i4>5</vt:i4>
      </vt:variant>
      <vt:variant>
        <vt:lpwstr/>
      </vt:variant>
      <vt:variant>
        <vt:lpwstr>_Toc39481854</vt:lpwstr>
      </vt:variant>
      <vt:variant>
        <vt:i4>1900595</vt:i4>
      </vt:variant>
      <vt:variant>
        <vt:i4>50</vt:i4>
      </vt:variant>
      <vt:variant>
        <vt:i4>0</vt:i4>
      </vt:variant>
      <vt:variant>
        <vt:i4>5</vt:i4>
      </vt:variant>
      <vt:variant>
        <vt:lpwstr/>
      </vt:variant>
      <vt:variant>
        <vt:lpwstr>_Toc39481853</vt:lpwstr>
      </vt:variant>
      <vt:variant>
        <vt:i4>1835059</vt:i4>
      </vt:variant>
      <vt:variant>
        <vt:i4>44</vt:i4>
      </vt:variant>
      <vt:variant>
        <vt:i4>0</vt:i4>
      </vt:variant>
      <vt:variant>
        <vt:i4>5</vt:i4>
      </vt:variant>
      <vt:variant>
        <vt:lpwstr/>
      </vt:variant>
      <vt:variant>
        <vt:lpwstr>_Toc39481852</vt:lpwstr>
      </vt:variant>
      <vt:variant>
        <vt:i4>2031667</vt:i4>
      </vt:variant>
      <vt:variant>
        <vt:i4>38</vt:i4>
      </vt:variant>
      <vt:variant>
        <vt:i4>0</vt:i4>
      </vt:variant>
      <vt:variant>
        <vt:i4>5</vt:i4>
      </vt:variant>
      <vt:variant>
        <vt:lpwstr/>
      </vt:variant>
      <vt:variant>
        <vt:lpwstr>_Toc39481851</vt:lpwstr>
      </vt:variant>
      <vt:variant>
        <vt:i4>1966131</vt:i4>
      </vt:variant>
      <vt:variant>
        <vt:i4>32</vt:i4>
      </vt:variant>
      <vt:variant>
        <vt:i4>0</vt:i4>
      </vt:variant>
      <vt:variant>
        <vt:i4>5</vt:i4>
      </vt:variant>
      <vt:variant>
        <vt:lpwstr/>
      </vt:variant>
      <vt:variant>
        <vt:lpwstr>_Toc39481850</vt:lpwstr>
      </vt:variant>
      <vt:variant>
        <vt:i4>1507378</vt:i4>
      </vt:variant>
      <vt:variant>
        <vt:i4>26</vt:i4>
      </vt:variant>
      <vt:variant>
        <vt:i4>0</vt:i4>
      </vt:variant>
      <vt:variant>
        <vt:i4>5</vt:i4>
      </vt:variant>
      <vt:variant>
        <vt:lpwstr/>
      </vt:variant>
      <vt:variant>
        <vt:lpwstr>_Toc39481849</vt:lpwstr>
      </vt:variant>
      <vt:variant>
        <vt:i4>1441842</vt:i4>
      </vt:variant>
      <vt:variant>
        <vt:i4>20</vt:i4>
      </vt:variant>
      <vt:variant>
        <vt:i4>0</vt:i4>
      </vt:variant>
      <vt:variant>
        <vt:i4>5</vt:i4>
      </vt:variant>
      <vt:variant>
        <vt:lpwstr/>
      </vt:variant>
      <vt:variant>
        <vt:lpwstr>_Toc39481848</vt:lpwstr>
      </vt:variant>
      <vt:variant>
        <vt:i4>1638450</vt:i4>
      </vt:variant>
      <vt:variant>
        <vt:i4>14</vt:i4>
      </vt:variant>
      <vt:variant>
        <vt:i4>0</vt:i4>
      </vt:variant>
      <vt:variant>
        <vt:i4>5</vt:i4>
      </vt:variant>
      <vt:variant>
        <vt:lpwstr/>
      </vt:variant>
      <vt:variant>
        <vt:lpwstr>_Toc39481847</vt:lpwstr>
      </vt:variant>
      <vt:variant>
        <vt:i4>1572914</vt:i4>
      </vt:variant>
      <vt:variant>
        <vt:i4>8</vt:i4>
      </vt:variant>
      <vt:variant>
        <vt:i4>0</vt:i4>
      </vt:variant>
      <vt:variant>
        <vt:i4>5</vt:i4>
      </vt:variant>
      <vt:variant>
        <vt:lpwstr/>
      </vt:variant>
      <vt:variant>
        <vt:lpwstr>_Toc39481846</vt:lpwstr>
      </vt:variant>
      <vt:variant>
        <vt:i4>1769522</vt:i4>
      </vt:variant>
      <vt:variant>
        <vt:i4>2</vt:i4>
      </vt:variant>
      <vt:variant>
        <vt:i4>0</vt:i4>
      </vt:variant>
      <vt:variant>
        <vt:i4>5</vt:i4>
      </vt:variant>
      <vt:variant>
        <vt:lpwstr/>
      </vt:variant>
      <vt:variant>
        <vt:lpwstr>_Toc39481845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中、英文摘要（各2份）</dc:title>
  <dc:subject/>
  <dc:creator>shujian</dc:creator>
  <cp:keywords/>
  <dc:description/>
  <cp:lastModifiedBy>凯 黄</cp:lastModifiedBy>
  <cp:revision>7</cp:revision>
  <cp:lastPrinted>2018-05-30T07:05:00Z</cp:lastPrinted>
  <dcterms:created xsi:type="dcterms:W3CDTF">2020-05-16T11:17:00Z</dcterms:created>
  <dcterms:modified xsi:type="dcterms:W3CDTF">2020-05-19T03:21:00Z</dcterms:modified>
</cp:coreProperties>
</file>